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GridTable4-Accent5"/>
        <w:tblpPr w:leftFromText="180" w:rightFromText="180" w:vertAnchor="text" w:horzAnchor="margin" w:tblpY="16"/>
        <w:tblW w:w="4273" w:type="pct"/>
        <w:tblLook w:val="04A0" w:firstRow="1" w:lastRow="0" w:firstColumn="1" w:lastColumn="0" w:noHBand="0" w:noVBand="1"/>
      </w:tblPr>
      <w:tblGrid>
        <w:gridCol w:w="587"/>
        <w:gridCol w:w="1363"/>
        <w:gridCol w:w="1304"/>
        <w:gridCol w:w="3836"/>
        <w:gridCol w:w="901"/>
      </w:tblGrid>
      <w:tr w:rsidR="00980F18" w:rsidRPr="008001B5" w14:paraId="721E3AED" w14:textId="77777777" w:rsidTr="00A455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5"/>
            <w:vAlign w:val="center"/>
          </w:tcPr>
          <w:p w14:paraId="6A69A650" w14:textId="77777777" w:rsidR="00980F18" w:rsidRPr="008001B5" w:rsidRDefault="00980F18" w:rsidP="00A4557B">
            <w:pPr>
              <w:jc w:val="center"/>
              <w:rPr>
                <w:rFonts w:asciiTheme="majorBidi" w:hAnsiTheme="majorBidi" w:cstheme="majorBidi"/>
                <w:i/>
                <w:iCs/>
                <w:sz w:val="20"/>
                <w:szCs w:val="20"/>
              </w:rPr>
            </w:pPr>
            <w:r w:rsidRPr="008001B5">
              <w:rPr>
                <w:rFonts w:asciiTheme="majorBidi" w:hAnsiTheme="majorBidi" w:cstheme="majorBidi"/>
                <w:i/>
                <w:iCs/>
                <w:sz w:val="20"/>
                <w:szCs w:val="20"/>
              </w:rPr>
              <w:t>Table S1: Recommended names for saving image files to use our MATLAB code</w:t>
            </w:r>
            <w:r w:rsidR="0066740E" w:rsidRPr="008001B5">
              <w:rPr>
                <w:rFonts w:asciiTheme="majorBidi" w:hAnsiTheme="majorBidi" w:cstheme="majorBidi"/>
                <w:i/>
                <w:iCs/>
                <w:sz w:val="20"/>
                <w:szCs w:val="20"/>
              </w:rPr>
              <w:t xml:space="preserve"> for MC analysis</w:t>
            </w:r>
          </w:p>
        </w:tc>
      </w:tr>
      <w:tr w:rsidR="00980F18" w:rsidRPr="008001B5" w14:paraId="68980036" w14:textId="77777777" w:rsidTr="00A4557B">
        <w:trPr>
          <w:cnfStyle w:val="000000100000" w:firstRow="0" w:lastRow="0" w:firstColumn="0" w:lastColumn="0" w:oddVBand="0" w:evenVBand="0" w:oddHBand="1" w:evenHBand="0" w:firstRowFirstColumn="0" w:firstRowLastColumn="0" w:lastRowFirstColumn="0" w:lastRowLastColumn="0"/>
          <w:trHeight w:val="1006"/>
        </w:trPr>
        <w:tc>
          <w:tcPr>
            <w:cnfStyle w:val="001000000000" w:firstRow="0" w:lastRow="0" w:firstColumn="1" w:lastColumn="0" w:oddVBand="0" w:evenVBand="0" w:oddHBand="0" w:evenHBand="0" w:firstRowFirstColumn="0" w:firstRowLastColumn="0" w:lastRowFirstColumn="0" w:lastRowLastColumn="0"/>
            <w:tcW w:w="367" w:type="pct"/>
            <w:vAlign w:val="center"/>
          </w:tcPr>
          <w:p w14:paraId="0CC79D92" w14:textId="77777777" w:rsidR="00980F18" w:rsidRPr="008001B5" w:rsidRDefault="00980F18" w:rsidP="00A4557B">
            <w:pPr>
              <w:jc w:val="center"/>
              <w:rPr>
                <w:rFonts w:asciiTheme="majorBidi" w:hAnsiTheme="majorBidi" w:cstheme="majorBidi"/>
                <w:i/>
                <w:iCs/>
                <w:sz w:val="20"/>
                <w:szCs w:val="20"/>
              </w:rPr>
            </w:pPr>
            <w:r w:rsidRPr="008001B5">
              <w:rPr>
                <w:rFonts w:asciiTheme="majorBidi" w:hAnsiTheme="majorBidi" w:cstheme="majorBidi"/>
                <w:i/>
                <w:iCs/>
                <w:sz w:val="20"/>
                <w:szCs w:val="20"/>
              </w:rPr>
              <w:t>Step</w:t>
            </w:r>
          </w:p>
        </w:tc>
        <w:tc>
          <w:tcPr>
            <w:tcW w:w="853" w:type="pct"/>
            <w:vAlign w:val="center"/>
          </w:tcPr>
          <w:p w14:paraId="60F4AD19" w14:textId="77777777" w:rsidR="00980F18" w:rsidRPr="008001B5" w:rsidRDefault="00980F18" w:rsidP="00A4557B">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i/>
                <w:iCs/>
                <w:sz w:val="20"/>
                <w:szCs w:val="20"/>
              </w:rPr>
            </w:pPr>
            <w:r w:rsidRPr="008001B5">
              <w:rPr>
                <w:rFonts w:asciiTheme="majorBidi" w:hAnsiTheme="majorBidi" w:cstheme="majorBidi"/>
                <w:i/>
                <w:iCs/>
                <w:sz w:val="20"/>
                <w:szCs w:val="20"/>
              </w:rPr>
              <w:t>Type of the Movie Recorded</w:t>
            </w:r>
          </w:p>
        </w:tc>
        <w:tc>
          <w:tcPr>
            <w:tcW w:w="816" w:type="pct"/>
            <w:vAlign w:val="center"/>
          </w:tcPr>
          <w:p w14:paraId="25A187BA" w14:textId="77777777" w:rsidR="00980F18" w:rsidRPr="008001B5" w:rsidRDefault="00980F18" w:rsidP="00A4557B">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i/>
                <w:iCs/>
                <w:sz w:val="20"/>
                <w:szCs w:val="20"/>
              </w:rPr>
            </w:pPr>
            <w:r w:rsidRPr="008001B5">
              <w:rPr>
                <w:rFonts w:asciiTheme="majorBidi" w:hAnsiTheme="majorBidi" w:cstheme="majorBidi"/>
                <w:i/>
                <w:iCs/>
                <w:sz w:val="20"/>
                <w:szCs w:val="20"/>
              </w:rPr>
              <w:t>Suggested Format of the Name</w:t>
            </w:r>
          </w:p>
        </w:tc>
        <w:tc>
          <w:tcPr>
            <w:tcW w:w="2400" w:type="pct"/>
            <w:vAlign w:val="center"/>
          </w:tcPr>
          <w:p w14:paraId="40E0B6C6" w14:textId="77777777" w:rsidR="00980F18" w:rsidRPr="008001B5" w:rsidRDefault="00980F18" w:rsidP="00643709">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i/>
                <w:iCs/>
                <w:sz w:val="20"/>
                <w:szCs w:val="20"/>
                <w:vertAlign w:val="superscript"/>
              </w:rPr>
            </w:pPr>
            <w:r w:rsidRPr="008001B5">
              <w:rPr>
                <w:rFonts w:asciiTheme="majorBidi" w:hAnsiTheme="majorBidi" w:cstheme="majorBidi"/>
                <w:i/>
                <w:iCs/>
                <w:sz w:val="20"/>
                <w:szCs w:val="20"/>
              </w:rPr>
              <w:t>Example of Name</w:t>
            </w:r>
            <w:r w:rsidR="00643709" w:rsidRPr="008001B5">
              <w:rPr>
                <w:rFonts w:asciiTheme="majorBidi" w:hAnsiTheme="majorBidi" w:cstheme="majorBidi"/>
                <w:i/>
                <w:iCs/>
                <w:sz w:val="20"/>
                <w:szCs w:val="20"/>
              </w:rPr>
              <w:t>*</w:t>
            </w:r>
          </w:p>
        </w:tc>
        <w:tc>
          <w:tcPr>
            <w:tcW w:w="564" w:type="pct"/>
            <w:vAlign w:val="center"/>
          </w:tcPr>
          <w:p w14:paraId="07D0995C" w14:textId="77777777" w:rsidR="00980F18" w:rsidRPr="008001B5" w:rsidRDefault="00980F18" w:rsidP="00A4557B">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i/>
                <w:iCs/>
                <w:sz w:val="20"/>
                <w:szCs w:val="20"/>
              </w:rPr>
            </w:pPr>
            <w:r w:rsidRPr="008001B5">
              <w:rPr>
                <w:rFonts w:asciiTheme="majorBidi" w:hAnsiTheme="majorBidi" w:cstheme="majorBidi"/>
                <w:i/>
                <w:iCs/>
                <w:sz w:val="20"/>
                <w:szCs w:val="20"/>
              </w:rPr>
              <w:t>File Format</w:t>
            </w:r>
          </w:p>
        </w:tc>
      </w:tr>
      <w:tr w:rsidR="00003D15" w:rsidRPr="008001B5" w14:paraId="221A3DCA" w14:textId="77777777" w:rsidTr="00A4557B">
        <w:trPr>
          <w:cantSplit/>
          <w:trHeight w:val="4176"/>
        </w:trPr>
        <w:tc>
          <w:tcPr>
            <w:cnfStyle w:val="001000000000" w:firstRow="0" w:lastRow="0" w:firstColumn="1" w:lastColumn="0" w:oddVBand="0" w:evenVBand="0" w:oddHBand="0" w:evenHBand="0" w:firstRowFirstColumn="0" w:firstRowLastColumn="0" w:lastRowFirstColumn="0" w:lastRowLastColumn="0"/>
            <w:tcW w:w="367" w:type="pct"/>
            <w:vAlign w:val="center"/>
          </w:tcPr>
          <w:p w14:paraId="2A4D14C0" w14:textId="77777777" w:rsidR="00003D15" w:rsidRPr="008001B5" w:rsidRDefault="00003D15" w:rsidP="00A4557B">
            <w:pPr>
              <w:jc w:val="center"/>
              <w:rPr>
                <w:rFonts w:asciiTheme="majorBidi" w:hAnsiTheme="majorBidi" w:cstheme="majorBidi"/>
                <w:b w:val="0"/>
                <w:bCs w:val="0"/>
                <w:i/>
                <w:iCs/>
                <w:sz w:val="20"/>
                <w:szCs w:val="20"/>
              </w:rPr>
            </w:pPr>
            <w:r w:rsidRPr="008001B5">
              <w:rPr>
                <w:rFonts w:asciiTheme="majorBidi" w:hAnsiTheme="majorBidi" w:cstheme="majorBidi"/>
                <w:i/>
                <w:iCs/>
                <w:sz w:val="20"/>
                <w:szCs w:val="20"/>
              </w:rPr>
              <w:t>35-36</w:t>
            </w:r>
          </w:p>
        </w:tc>
        <w:tc>
          <w:tcPr>
            <w:tcW w:w="853" w:type="pct"/>
            <w:vAlign w:val="center"/>
          </w:tcPr>
          <w:p w14:paraId="6A21CA43" w14:textId="77777777" w:rsidR="00003D15" w:rsidRPr="008001B5" w:rsidRDefault="00003D15" w:rsidP="00A4557B">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i/>
                <w:iCs/>
                <w:sz w:val="20"/>
                <w:szCs w:val="20"/>
              </w:rPr>
            </w:pPr>
            <w:r w:rsidRPr="008001B5">
              <w:rPr>
                <w:rFonts w:asciiTheme="majorBidi" w:hAnsiTheme="majorBidi" w:cstheme="majorBidi"/>
                <w:i/>
                <w:iCs/>
                <w:sz w:val="20"/>
                <w:szCs w:val="20"/>
              </w:rPr>
              <w:t>VA-TIRFM movie recorded at different angle</w:t>
            </w:r>
            <w:r w:rsidR="00643709" w:rsidRPr="008001B5">
              <w:rPr>
                <w:rFonts w:asciiTheme="majorBidi" w:hAnsiTheme="majorBidi" w:cstheme="majorBidi"/>
                <w:i/>
                <w:iCs/>
                <w:sz w:val="20"/>
                <w:szCs w:val="20"/>
              </w:rPr>
              <w:t>s</w:t>
            </w:r>
          </w:p>
          <w:p w14:paraId="2D59553E" w14:textId="77777777" w:rsidR="00003D15" w:rsidRPr="008001B5" w:rsidRDefault="00003D15" w:rsidP="00A4557B">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i/>
                <w:iCs/>
                <w:sz w:val="20"/>
                <w:szCs w:val="20"/>
              </w:rPr>
            </w:pPr>
          </w:p>
          <w:p w14:paraId="5727EA63" w14:textId="77777777" w:rsidR="00003D15" w:rsidRPr="008001B5" w:rsidRDefault="00003D15" w:rsidP="00A4557B">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i/>
                <w:iCs/>
                <w:sz w:val="20"/>
                <w:szCs w:val="20"/>
              </w:rPr>
            </w:pPr>
          </w:p>
        </w:tc>
        <w:tc>
          <w:tcPr>
            <w:tcW w:w="816" w:type="pct"/>
            <w:textDirection w:val="btLr"/>
            <w:vAlign w:val="center"/>
          </w:tcPr>
          <w:p w14:paraId="3157C104" w14:textId="77777777" w:rsidR="00003D15" w:rsidRPr="008001B5" w:rsidRDefault="00003D15" w:rsidP="00A4557B">
            <w:pPr>
              <w:ind w:left="113" w:right="113"/>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i/>
                <w:iCs/>
                <w:sz w:val="20"/>
                <w:szCs w:val="20"/>
              </w:rPr>
            </w:pPr>
            <w:proofErr w:type="spellStart"/>
            <w:r w:rsidRPr="008001B5">
              <w:rPr>
                <w:rFonts w:asciiTheme="majorBidi" w:hAnsiTheme="majorBidi" w:cstheme="majorBidi"/>
                <w:i/>
                <w:iCs/>
                <w:sz w:val="20"/>
                <w:szCs w:val="20"/>
              </w:rPr>
              <w:t>Samplename_VATIRFM_angle_</w:t>
            </w:r>
            <w:r w:rsidR="00A4557B" w:rsidRPr="008001B5">
              <w:rPr>
                <w:rFonts w:asciiTheme="majorBidi" w:hAnsiTheme="majorBidi" w:cstheme="majorBidi"/>
                <w:i/>
                <w:iCs/>
                <w:sz w:val="20"/>
                <w:szCs w:val="20"/>
              </w:rPr>
              <w:t>file-</w:t>
            </w:r>
            <w:proofErr w:type="gramStart"/>
            <w:r w:rsidRPr="008001B5">
              <w:rPr>
                <w:rFonts w:asciiTheme="majorBidi" w:hAnsiTheme="majorBidi" w:cstheme="majorBidi"/>
                <w:i/>
                <w:iCs/>
                <w:sz w:val="20"/>
                <w:szCs w:val="20"/>
              </w:rPr>
              <w:t>number.fits</w:t>
            </w:r>
            <w:proofErr w:type="spellEnd"/>
            <w:proofErr w:type="gramEnd"/>
          </w:p>
        </w:tc>
        <w:tc>
          <w:tcPr>
            <w:tcW w:w="2400" w:type="pct"/>
            <w:vAlign w:val="center"/>
          </w:tcPr>
          <w:p w14:paraId="0E948342" w14:textId="77777777" w:rsidR="00003D15" w:rsidRPr="008001B5" w:rsidRDefault="00003D15" w:rsidP="00643709">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sidRPr="008001B5">
              <w:rPr>
                <w:rFonts w:asciiTheme="majorBidi" w:hAnsiTheme="majorBidi" w:cstheme="majorBidi"/>
                <w:sz w:val="20"/>
                <w:szCs w:val="20"/>
              </w:rPr>
              <w:t>JE2FMTCR_VATIRFM_6</w:t>
            </w:r>
            <w:r w:rsidR="00C360ED" w:rsidRPr="008001B5">
              <w:rPr>
                <w:rFonts w:asciiTheme="majorBidi" w:hAnsiTheme="majorBidi" w:cstheme="majorBidi"/>
                <w:sz w:val="20"/>
                <w:szCs w:val="20"/>
              </w:rPr>
              <w:t>3</w:t>
            </w:r>
            <w:r w:rsidRPr="008001B5">
              <w:rPr>
                <w:rFonts w:asciiTheme="majorBidi" w:hAnsiTheme="majorBidi" w:cstheme="majorBidi"/>
                <w:sz w:val="20"/>
                <w:szCs w:val="20"/>
              </w:rPr>
              <w:t>_</w:t>
            </w:r>
            <w:proofErr w:type="gramStart"/>
            <w:r w:rsidRPr="008001B5">
              <w:rPr>
                <w:rFonts w:asciiTheme="majorBidi" w:hAnsiTheme="majorBidi" w:cstheme="majorBidi"/>
                <w:sz w:val="20"/>
                <w:szCs w:val="20"/>
              </w:rPr>
              <w:t>0</w:t>
            </w:r>
            <w:r w:rsidR="00C360ED" w:rsidRPr="008001B5">
              <w:rPr>
                <w:rFonts w:asciiTheme="majorBidi" w:hAnsiTheme="majorBidi" w:cstheme="majorBidi"/>
                <w:sz w:val="20"/>
                <w:szCs w:val="20"/>
              </w:rPr>
              <w:t>1</w:t>
            </w:r>
            <w:r w:rsidRPr="008001B5">
              <w:rPr>
                <w:rFonts w:asciiTheme="majorBidi" w:hAnsiTheme="majorBidi" w:cstheme="majorBidi"/>
                <w:sz w:val="20"/>
                <w:szCs w:val="20"/>
              </w:rPr>
              <w:t>.fits</w:t>
            </w:r>
            <w:proofErr w:type="gramEnd"/>
            <w:r w:rsidR="00643709" w:rsidRPr="008001B5">
              <w:rPr>
                <w:rFonts w:asciiTheme="majorBidi" w:hAnsiTheme="majorBidi" w:cstheme="majorBidi"/>
                <w:sz w:val="20"/>
                <w:szCs w:val="20"/>
              </w:rPr>
              <w:t>**</w:t>
            </w:r>
          </w:p>
        </w:tc>
        <w:tc>
          <w:tcPr>
            <w:tcW w:w="564" w:type="pct"/>
            <w:vAlign w:val="center"/>
          </w:tcPr>
          <w:p w14:paraId="727C356B" w14:textId="77777777" w:rsidR="00003D15" w:rsidRPr="008001B5" w:rsidRDefault="00003D15" w:rsidP="00A4557B">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i/>
                <w:iCs/>
                <w:sz w:val="20"/>
                <w:szCs w:val="20"/>
              </w:rPr>
            </w:pPr>
            <w:r w:rsidRPr="008001B5">
              <w:rPr>
                <w:rFonts w:asciiTheme="majorBidi" w:hAnsiTheme="majorBidi" w:cstheme="majorBidi"/>
                <w:i/>
                <w:iCs/>
                <w:sz w:val="20"/>
                <w:szCs w:val="20"/>
              </w:rPr>
              <w:t>‘fits’</w:t>
            </w:r>
          </w:p>
        </w:tc>
      </w:tr>
      <w:tr w:rsidR="005E4179" w:rsidRPr="008001B5" w14:paraId="40BF06B4" w14:textId="77777777" w:rsidTr="00A4557B">
        <w:trPr>
          <w:cnfStyle w:val="000000100000" w:firstRow="0" w:lastRow="0" w:firstColumn="0" w:lastColumn="0" w:oddVBand="0" w:evenVBand="0" w:oddHBand="1" w:evenHBand="0" w:firstRowFirstColumn="0" w:firstRowLastColumn="0" w:lastRowFirstColumn="0" w:lastRowLastColumn="0"/>
          <w:cantSplit/>
          <w:trHeight w:val="4490"/>
        </w:trPr>
        <w:tc>
          <w:tcPr>
            <w:cnfStyle w:val="001000000000" w:firstRow="0" w:lastRow="0" w:firstColumn="1" w:lastColumn="0" w:oddVBand="0" w:evenVBand="0" w:oddHBand="0" w:evenHBand="0" w:firstRowFirstColumn="0" w:firstRowLastColumn="0" w:lastRowFirstColumn="0" w:lastRowLastColumn="0"/>
            <w:tcW w:w="367" w:type="pct"/>
            <w:vAlign w:val="center"/>
          </w:tcPr>
          <w:p w14:paraId="63C121DB" w14:textId="77777777" w:rsidR="005E4179" w:rsidRPr="008001B5" w:rsidRDefault="005E4179" w:rsidP="00A4557B">
            <w:pPr>
              <w:jc w:val="center"/>
              <w:rPr>
                <w:rFonts w:asciiTheme="majorBidi" w:hAnsiTheme="majorBidi" w:cstheme="majorBidi"/>
                <w:i/>
                <w:iCs/>
                <w:sz w:val="20"/>
                <w:szCs w:val="20"/>
              </w:rPr>
            </w:pPr>
            <w:r w:rsidRPr="008001B5">
              <w:rPr>
                <w:rFonts w:asciiTheme="majorBidi" w:hAnsiTheme="majorBidi" w:cstheme="majorBidi"/>
                <w:i/>
                <w:iCs/>
                <w:sz w:val="20"/>
                <w:szCs w:val="20"/>
              </w:rPr>
              <w:t>38</w:t>
            </w:r>
          </w:p>
        </w:tc>
        <w:tc>
          <w:tcPr>
            <w:tcW w:w="853" w:type="pct"/>
            <w:vAlign w:val="center"/>
          </w:tcPr>
          <w:p w14:paraId="033CC699" w14:textId="77777777" w:rsidR="005E4179" w:rsidRPr="008001B5" w:rsidRDefault="005E4179" w:rsidP="00643709">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i/>
                <w:iCs/>
                <w:sz w:val="20"/>
                <w:szCs w:val="20"/>
              </w:rPr>
            </w:pPr>
            <w:r w:rsidRPr="008001B5">
              <w:rPr>
                <w:rFonts w:asciiTheme="majorBidi" w:hAnsiTheme="majorBidi" w:cstheme="majorBidi"/>
                <w:i/>
                <w:iCs/>
                <w:sz w:val="20"/>
                <w:szCs w:val="20"/>
              </w:rPr>
              <w:t xml:space="preserve">TIRFM image recorded for drift correction of SLN movies </w:t>
            </w:r>
            <w:proofErr w:type="gramStart"/>
            <w:r w:rsidRPr="008001B5">
              <w:rPr>
                <w:rFonts w:asciiTheme="majorBidi" w:hAnsiTheme="majorBidi" w:cstheme="majorBidi"/>
                <w:i/>
                <w:iCs/>
                <w:sz w:val="20"/>
                <w:szCs w:val="20"/>
              </w:rPr>
              <w:t>at  angle</w:t>
            </w:r>
            <w:proofErr w:type="gramEnd"/>
            <w:r w:rsidRPr="008001B5">
              <w:rPr>
                <w:rFonts w:asciiTheme="majorBidi" w:hAnsiTheme="majorBidi" w:cstheme="majorBidi"/>
                <w:i/>
                <w:iCs/>
                <w:sz w:val="20"/>
                <w:szCs w:val="20"/>
              </w:rPr>
              <w:t xml:space="preserve"> 66.8° and 0nm focal plane</w:t>
            </w:r>
            <w:r w:rsidR="00643709" w:rsidRPr="008001B5">
              <w:rPr>
                <w:rFonts w:asciiTheme="majorBidi" w:hAnsiTheme="majorBidi" w:cstheme="majorBidi"/>
                <w:i/>
                <w:iCs/>
                <w:sz w:val="20"/>
                <w:szCs w:val="20"/>
              </w:rPr>
              <w:t>***</w:t>
            </w:r>
          </w:p>
        </w:tc>
        <w:tc>
          <w:tcPr>
            <w:tcW w:w="816" w:type="pct"/>
            <w:textDirection w:val="btLr"/>
            <w:vAlign w:val="center"/>
          </w:tcPr>
          <w:p w14:paraId="4D9B8E9C" w14:textId="77777777" w:rsidR="005E4179" w:rsidRPr="008001B5" w:rsidRDefault="005E4179" w:rsidP="00A4557B">
            <w:pPr>
              <w:ind w:left="113" w:right="113"/>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i/>
                <w:iCs/>
                <w:sz w:val="20"/>
                <w:szCs w:val="20"/>
              </w:rPr>
            </w:pPr>
            <w:proofErr w:type="spellStart"/>
            <w:r w:rsidRPr="008001B5">
              <w:rPr>
                <w:rFonts w:asciiTheme="majorBidi" w:hAnsiTheme="majorBidi" w:cstheme="majorBidi"/>
                <w:i/>
                <w:iCs/>
                <w:sz w:val="20"/>
                <w:szCs w:val="20"/>
              </w:rPr>
              <w:t>Samplename_TIRFM</w:t>
            </w:r>
            <w:proofErr w:type="spellEnd"/>
            <w:r w:rsidRPr="008001B5">
              <w:rPr>
                <w:rFonts w:asciiTheme="majorBidi" w:hAnsiTheme="majorBidi" w:cstheme="majorBidi"/>
                <w:i/>
                <w:iCs/>
                <w:sz w:val="20"/>
                <w:szCs w:val="20"/>
              </w:rPr>
              <w:t xml:space="preserve">_ </w:t>
            </w:r>
            <w:proofErr w:type="spellStart"/>
            <w:r w:rsidRPr="008001B5">
              <w:rPr>
                <w:rFonts w:asciiTheme="majorBidi" w:hAnsiTheme="majorBidi" w:cstheme="majorBidi"/>
                <w:i/>
                <w:iCs/>
                <w:sz w:val="20"/>
                <w:szCs w:val="20"/>
              </w:rPr>
              <w:t>planeheight</w:t>
            </w:r>
            <w:proofErr w:type="spellEnd"/>
            <w:r w:rsidRPr="008001B5">
              <w:rPr>
                <w:rFonts w:asciiTheme="majorBidi" w:hAnsiTheme="majorBidi" w:cstheme="majorBidi"/>
                <w:i/>
                <w:iCs/>
                <w:sz w:val="20"/>
                <w:szCs w:val="20"/>
              </w:rPr>
              <w:t xml:space="preserve"> _</w:t>
            </w:r>
            <w:proofErr w:type="spellStart"/>
            <w:proofErr w:type="gramStart"/>
            <w:r w:rsidRPr="008001B5">
              <w:rPr>
                <w:rFonts w:asciiTheme="majorBidi" w:hAnsiTheme="majorBidi" w:cstheme="majorBidi"/>
                <w:i/>
                <w:iCs/>
                <w:sz w:val="20"/>
                <w:szCs w:val="20"/>
              </w:rPr>
              <w:t>number.fits</w:t>
            </w:r>
            <w:proofErr w:type="spellEnd"/>
            <w:proofErr w:type="gramEnd"/>
          </w:p>
        </w:tc>
        <w:tc>
          <w:tcPr>
            <w:tcW w:w="2400" w:type="pct"/>
            <w:vAlign w:val="center"/>
          </w:tcPr>
          <w:p w14:paraId="63BAC4E6" w14:textId="77777777" w:rsidR="005E4179" w:rsidRPr="008001B5" w:rsidRDefault="005E4179" w:rsidP="00A4557B">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i/>
                <w:iCs/>
                <w:sz w:val="20"/>
                <w:szCs w:val="20"/>
              </w:rPr>
            </w:pPr>
            <w:r w:rsidRPr="008001B5">
              <w:rPr>
                <w:rFonts w:asciiTheme="majorBidi" w:hAnsiTheme="majorBidi" w:cstheme="majorBidi"/>
                <w:i/>
                <w:iCs/>
                <w:sz w:val="20"/>
                <w:szCs w:val="20"/>
              </w:rPr>
              <w:t>JE2FMTCR_TIRFM_0nm_</w:t>
            </w:r>
            <w:proofErr w:type="gramStart"/>
            <w:r w:rsidRPr="008001B5">
              <w:rPr>
                <w:rFonts w:asciiTheme="majorBidi" w:hAnsiTheme="majorBidi" w:cstheme="majorBidi"/>
                <w:i/>
                <w:iCs/>
                <w:sz w:val="20"/>
                <w:szCs w:val="20"/>
              </w:rPr>
              <w:t>00.fits</w:t>
            </w:r>
            <w:proofErr w:type="gramEnd"/>
            <w:r w:rsidRPr="008001B5">
              <w:rPr>
                <w:rFonts w:asciiTheme="majorBidi" w:hAnsiTheme="majorBidi" w:cstheme="majorBidi"/>
                <w:i/>
                <w:iCs/>
                <w:sz w:val="20"/>
                <w:szCs w:val="20"/>
              </w:rPr>
              <w:t xml:space="preserve"> </w:t>
            </w:r>
          </w:p>
          <w:p w14:paraId="0F208E50" w14:textId="77777777" w:rsidR="005E4179" w:rsidRPr="008001B5" w:rsidRDefault="005E4179" w:rsidP="00A4557B">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i/>
                <w:iCs/>
                <w:sz w:val="20"/>
                <w:szCs w:val="20"/>
              </w:rPr>
            </w:pPr>
            <w:r w:rsidRPr="008001B5">
              <w:rPr>
                <w:rFonts w:asciiTheme="majorBidi" w:hAnsiTheme="majorBidi" w:cstheme="majorBidi"/>
                <w:i/>
                <w:iCs/>
                <w:sz w:val="20"/>
                <w:szCs w:val="20"/>
              </w:rPr>
              <w:t>To</w:t>
            </w:r>
          </w:p>
          <w:p w14:paraId="6F0055F9" w14:textId="77777777" w:rsidR="005E4179" w:rsidRPr="008001B5" w:rsidRDefault="005E4179" w:rsidP="00A4557B">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i/>
                <w:iCs/>
                <w:sz w:val="20"/>
                <w:szCs w:val="20"/>
              </w:rPr>
            </w:pPr>
            <w:r w:rsidRPr="008001B5">
              <w:rPr>
                <w:rFonts w:asciiTheme="majorBidi" w:hAnsiTheme="majorBidi" w:cstheme="majorBidi"/>
                <w:i/>
                <w:iCs/>
                <w:sz w:val="20"/>
                <w:szCs w:val="20"/>
              </w:rPr>
              <w:t>JE2FMTCR_TIRFM_0nm_</w:t>
            </w:r>
            <w:proofErr w:type="gramStart"/>
            <w:r w:rsidRPr="008001B5">
              <w:rPr>
                <w:rFonts w:asciiTheme="majorBidi" w:hAnsiTheme="majorBidi" w:cstheme="majorBidi"/>
                <w:i/>
                <w:iCs/>
                <w:sz w:val="20"/>
                <w:szCs w:val="20"/>
              </w:rPr>
              <w:t>09.fits</w:t>
            </w:r>
            <w:proofErr w:type="gramEnd"/>
            <w:r w:rsidRPr="008001B5">
              <w:rPr>
                <w:rFonts w:asciiTheme="majorBidi" w:hAnsiTheme="majorBidi" w:cstheme="majorBidi"/>
                <w:i/>
                <w:iCs/>
                <w:sz w:val="20"/>
                <w:szCs w:val="20"/>
              </w:rPr>
              <w:t xml:space="preserve"> </w:t>
            </w:r>
          </w:p>
        </w:tc>
        <w:tc>
          <w:tcPr>
            <w:tcW w:w="564" w:type="pct"/>
            <w:vAlign w:val="center"/>
          </w:tcPr>
          <w:p w14:paraId="7AEF1329" w14:textId="77777777" w:rsidR="005E4179" w:rsidRPr="008001B5" w:rsidRDefault="005E4179" w:rsidP="00A4557B">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i/>
                <w:iCs/>
                <w:sz w:val="20"/>
                <w:szCs w:val="20"/>
              </w:rPr>
            </w:pPr>
            <w:r w:rsidRPr="008001B5">
              <w:rPr>
                <w:rFonts w:asciiTheme="majorBidi" w:hAnsiTheme="majorBidi" w:cstheme="majorBidi"/>
                <w:i/>
                <w:iCs/>
                <w:sz w:val="20"/>
                <w:szCs w:val="20"/>
              </w:rPr>
              <w:t>‘fits’</w:t>
            </w:r>
          </w:p>
        </w:tc>
      </w:tr>
      <w:tr w:rsidR="00980F18" w:rsidRPr="008001B5" w14:paraId="7DE852B5" w14:textId="77777777" w:rsidTr="00A4557B">
        <w:trPr>
          <w:cantSplit/>
          <w:trHeight w:val="4670"/>
        </w:trPr>
        <w:tc>
          <w:tcPr>
            <w:cnfStyle w:val="001000000000" w:firstRow="0" w:lastRow="0" w:firstColumn="1" w:lastColumn="0" w:oddVBand="0" w:evenVBand="0" w:oddHBand="0" w:evenHBand="0" w:firstRowFirstColumn="0" w:firstRowLastColumn="0" w:lastRowFirstColumn="0" w:lastRowLastColumn="0"/>
            <w:tcW w:w="367" w:type="pct"/>
            <w:vAlign w:val="center"/>
          </w:tcPr>
          <w:p w14:paraId="7B70F623" w14:textId="77777777" w:rsidR="00980F18" w:rsidRPr="008001B5" w:rsidRDefault="00980F18" w:rsidP="00A4557B">
            <w:pPr>
              <w:jc w:val="center"/>
              <w:rPr>
                <w:rFonts w:asciiTheme="majorBidi" w:hAnsiTheme="majorBidi" w:cstheme="majorBidi"/>
                <w:i/>
                <w:iCs/>
                <w:sz w:val="20"/>
                <w:szCs w:val="20"/>
              </w:rPr>
            </w:pPr>
            <w:r w:rsidRPr="008001B5">
              <w:rPr>
                <w:rFonts w:asciiTheme="majorBidi" w:hAnsiTheme="majorBidi" w:cstheme="majorBidi"/>
                <w:i/>
                <w:iCs/>
                <w:sz w:val="20"/>
                <w:szCs w:val="20"/>
              </w:rPr>
              <w:lastRenderedPageBreak/>
              <w:t>41</w:t>
            </w:r>
          </w:p>
        </w:tc>
        <w:tc>
          <w:tcPr>
            <w:tcW w:w="853" w:type="pct"/>
            <w:vAlign w:val="center"/>
          </w:tcPr>
          <w:p w14:paraId="379F993F" w14:textId="77777777" w:rsidR="00980F18" w:rsidRPr="008001B5" w:rsidRDefault="00980F18" w:rsidP="00643709">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i/>
                <w:iCs/>
                <w:sz w:val="20"/>
                <w:szCs w:val="20"/>
              </w:rPr>
            </w:pPr>
            <w:r w:rsidRPr="008001B5">
              <w:rPr>
                <w:rFonts w:asciiTheme="majorBidi" w:hAnsiTheme="majorBidi" w:cstheme="majorBidi"/>
                <w:i/>
                <w:iCs/>
                <w:sz w:val="20"/>
                <w:szCs w:val="20"/>
              </w:rPr>
              <w:t xml:space="preserve">SLN movies recorded </w:t>
            </w:r>
            <w:proofErr w:type="gramStart"/>
            <w:r w:rsidRPr="008001B5">
              <w:rPr>
                <w:rFonts w:asciiTheme="majorBidi" w:hAnsiTheme="majorBidi" w:cstheme="majorBidi"/>
                <w:i/>
                <w:iCs/>
                <w:sz w:val="20"/>
                <w:szCs w:val="20"/>
              </w:rPr>
              <w:t>at  angle</w:t>
            </w:r>
            <w:proofErr w:type="gramEnd"/>
            <w:r w:rsidRPr="008001B5">
              <w:rPr>
                <w:rFonts w:asciiTheme="majorBidi" w:hAnsiTheme="majorBidi" w:cstheme="majorBidi"/>
                <w:i/>
                <w:iCs/>
                <w:sz w:val="20"/>
                <w:szCs w:val="20"/>
              </w:rPr>
              <w:t xml:space="preserve"> 66.8° and 0nm focal plane</w:t>
            </w:r>
            <w:r w:rsidR="00643709" w:rsidRPr="008001B5">
              <w:rPr>
                <w:rFonts w:asciiTheme="majorBidi" w:hAnsiTheme="majorBidi" w:cstheme="majorBidi"/>
                <w:i/>
                <w:iCs/>
                <w:sz w:val="20"/>
                <w:szCs w:val="20"/>
              </w:rPr>
              <w:t>****</w:t>
            </w:r>
          </w:p>
        </w:tc>
        <w:tc>
          <w:tcPr>
            <w:tcW w:w="816" w:type="pct"/>
            <w:textDirection w:val="btLr"/>
            <w:vAlign w:val="center"/>
          </w:tcPr>
          <w:p w14:paraId="00C6DB89" w14:textId="77777777" w:rsidR="00980F18" w:rsidRPr="008001B5" w:rsidRDefault="00A005FC" w:rsidP="00A4557B">
            <w:pPr>
              <w:ind w:left="113" w:right="113"/>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i/>
                <w:iCs/>
                <w:sz w:val="20"/>
                <w:szCs w:val="20"/>
              </w:rPr>
            </w:pPr>
            <w:proofErr w:type="spellStart"/>
            <w:r w:rsidRPr="008001B5">
              <w:rPr>
                <w:rFonts w:asciiTheme="majorBidi" w:hAnsiTheme="majorBidi" w:cstheme="majorBidi"/>
                <w:i/>
                <w:iCs/>
                <w:sz w:val="20"/>
                <w:szCs w:val="20"/>
              </w:rPr>
              <w:t>Samplename_SLN</w:t>
            </w:r>
            <w:proofErr w:type="spellEnd"/>
            <w:r w:rsidRPr="008001B5">
              <w:rPr>
                <w:rFonts w:asciiTheme="majorBidi" w:hAnsiTheme="majorBidi" w:cstheme="majorBidi"/>
                <w:i/>
                <w:iCs/>
                <w:sz w:val="20"/>
                <w:szCs w:val="20"/>
              </w:rPr>
              <w:t xml:space="preserve">_ </w:t>
            </w:r>
            <w:proofErr w:type="spellStart"/>
            <w:r w:rsidRPr="008001B5">
              <w:rPr>
                <w:rFonts w:asciiTheme="majorBidi" w:hAnsiTheme="majorBidi" w:cstheme="majorBidi"/>
                <w:i/>
                <w:iCs/>
                <w:sz w:val="20"/>
                <w:szCs w:val="20"/>
              </w:rPr>
              <w:t>planeheight</w:t>
            </w:r>
            <w:proofErr w:type="spellEnd"/>
            <w:r w:rsidRPr="008001B5">
              <w:rPr>
                <w:rFonts w:asciiTheme="majorBidi" w:hAnsiTheme="majorBidi" w:cstheme="majorBidi"/>
                <w:i/>
                <w:iCs/>
                <w:sz w:val="20"/>
                <w:szCs w:val="20"/>
              </w:rPr>
              <w:t xml:space="preserve"> _</w:t>
            </w:r>
            <w:proofErr w:type="spellStart"/>
            <w:proofErr w:type="gramStart"/>
            <w:r w:rsidRPr="008001B5">
              <w:rPr>
                <w:rFonts w:asciiTheme="majorBidi" w:hAnsiTheme="majorBidi" w:cstheme="majorBidi"/>
                <w:i/>
                <w:iCs/>
                <w:sz w:val="20"/>
                <w:szCs w:val="20"/>
              </w:rPr>
              <w:t>number.fits</w:t>
            </w:r>
            <w:proofErr w:type="spellEnd"/>
            <w:proofErr w:type="gramEnd"/>
          </w:p>
        </w:tc>
        <w:tc>
          <w:tcPr>
            <w:tcW w:w="2400" w:type="pct"/>
            <w:vAlign w:val="center"/>
          </w:tcPr>
          <w:p w14:paraId="67E0BB7B" w14:textId="77777777" w:rsidR="00980F18" w:rsidRPr="008001B5" w:rsidRDefault="00A005FC" w:rsidP="00A4557B">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i/>
                <w:iCs/>
                <w:sz w:val="20"/>
                <w:szCs w:val="20"/>
              </w:rPr>
            </w:pPr>
            <w:r w:rsidRPr="008001B5">
              <w:rPr>
                <w:rFonts w:asciiTheme="majorBidi" w:hAnsiTheme="majorBidi" w:cstheme="majorBidi"/>
                <w:i/>
                <w:iCs/>
                <w:sz w:val="20"/>
                <w:szCs w:val="20"/>
              </w:rPr>
              <w:t>JE2FMTCR_SLN_0nm_</w:t>
            </w:r>
            <w:proofErr w:type="gramStart"/>
            <w:r w:rsidRPr="008001B5">
              <w:rPr>
                <w:rFonts w:asciiTheme="majorBidi" w:hAnsiTheme="majorBidi" w:cstheme="majorBidi"/>
                <w:i/>
                <w:iCs/>
                <w:sz w:val="20"/>
                <w:szCs w:val="20"/>
              </w:rPr>
              <w:t>00.fits</w:t>
            </w:r>
            <w:proofErr w:type="gramEnd"/>
          </w:p>
          <w:p w14:paraId="33855E0A" w14:textId="77777777" w:rsidR="00980F18" w:rsidRPr="008001B5" w:rsidRDefault="00980F18" w:rsidP="00A4557B">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i/>
                <w:iCs/>
                <w:sz w:val="20"/>
                <w:szCs w:val="20"/>
              </w:rPr>
            </w:pPr>
            <w:r w:rsidRPr="008001B5">
              <w:rPr>
                <w:rFonts w:asciiTheme="majorBidi" w:hAnsiTheme="majorBidi" w:cstheme="majorBidi"/>
                <w:i/>
                <w:iCs/>
                <w:sz w:val="20"/>
                <w:szCs w:val="20"/>
              </w:rPr>
              <w:t>To</w:t>
            </w:r>
          </w:p>
          <w:p w14:paraId="1E756A58" w14:textId="77777777" w:rsidR="00980F18" w:rsidRPr="008001B5" w:rsidRDefault="00A005FC" w:rsidP="00A4557B">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i/>
                <w:iCs/>
                <w:sz w:val="20"/>
                <w:szCs w:val="20"/>
              </w:rPr>
            </w:pPr>
            <w:r w:rsidRPr="008001B5">
              <w:rPr>
                <w:rFonts w:asciiTheme="majorBidi" w:hAnsiTheme="majorBidi" w:cstheme="majorBidi"/>
                <w:i/>
                <w:iCs/>
                <w:sz w:val="20"/>
                <w:szCs w:val="20"/>
              </w:rPr>
              <w:t>JE2FMTCR_SLN_0nm_</w:t>
            </w:r>
            <w:proofErr w:type="gramStart"/>
            <w:r w:rsidRPr="008001B5">
              <w:rPr>
                <w:rFonts w:asciiTheme="majorBidi" w:hAnsiTheme="majorBidi" w:cstheme="majorBidi"/>
                <w:i/>
                <w:iCs/>
                <w:sz w:val="20"/>
                <w:szCs w:val="20"/>
              </w:rPr>
              <w:t>09.fits</w:t>
            </w:r>
            <w:proofErr w:type="gramEnd"/>
          </w:p>
        </w:tc>
        <w:tc>
          <w:tcPr>
            <w:tcW w:w="564" w:type="pct"/>
            <w:vAlign w:val="center"/>
          </w:tcPr>
          <w:p w14:paraId="197D7B1A" w14:textId="77777777" w:rsidR="00980F18" w:rsidRPr="008001B5" w:rsidRDefault="00980F18" w:rsidP="00A4557B">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i/>
                <w:iCs/>
                <w:sz w:val="20"/>
                <w:szCs w:val="20"/>
              </w:rPr>
            </w:pPr>
            <w:r w:rsidRPr="008001B5">
              <w:rPr>
                <w:rFonts w:asciiTheme="majorBidi" w:hAnsiTheme="majorBidi" w:cstheme="majorBidi"/>
                <w:i/>
                <w:iCs/>
                <w:sz w:val="20"/>
                <w:szCs w:val="20"/>
              </w:rPr>
              <w:t>‘fits’</w:t>
            </w:r>
          </w:p>
        </w:tc>
      </w:tr>
      <w:tr w:rsidR="004452F4" w:rsidRPr="008001B5" w14:paraId="69D3E1FB" w14:textId="77777777" w:rsidTr="00A4557B">
        <w:trPr>
          <w:cnfStyle w:val="000000100000" w:firstRow="0" w:lastRow="0" w:firstColumn="0" w:lastColumn="0" w:oddVBand="0" w:evenVBand="0" w:oddHBand="1" w:evenHBand="0" w:firstRowFirstColumn="0" w:firstRowLastColumn="0" w:lastRowFirstColumn="0" w:lastRowLastColumn="0"/>
          <w:cantSplit/>
          <w:trHeight w:val="4400"/>
        </w:trPr>
        <w:tc>
          <w:tcPr>
            <w:cnfStyle w:val="001000000000" w:firstRow="0" w:lastRow="0" w:firstColumn="1" w:lastColumn="0" w:oddVBand="0" w:evenVBand="0" w:oddHBand="0" w:evenHBand="0" w:firstRowFirstColumn="0" w:firstRowLastColumn="0" w:lastRowFirstColumn="0" w:lastRowLastColumn="0"/>
            <w:tcW w:w="367" w:type="pct"/>
            <w:vAlign w:val="center"/>
          </w:tcPr>
          <w:p w14:paraId="54B9E7C8" w14:textId="77777777" w:rsidR="004452F4" w:rsidRPr="008001B5" w:rsidRDefault="004452F4" w:rsidP="00A4557B">
            <w:pPr>
              <w:jc w:val="center"/>
              <w:rPr>
                <w:rFonts w:asciiTheme="majorBidi" w:hAnsiTheme="majorBidi" w:cstheme="majorBidi"/>
                <w:i/>
                <w:iCs/>
                <w:sz w:val="20"/>
                <w:szCs w:val="20"/>
              </w:rPr>
            </w:pPr>
            <w:r w:rsidRPr="008001B5">
              <w:rPr>
                <w:rFonts w:asciiTheme="majorBidi" w:hAnsiTheme="majorBidi" w:cstheme="majorBidi"/>
                <w:i/>
                <w:iCs/>
                <w:sz w:val="20"/>
                <w:szCs w:val="20"/>
              </w:rPr>
              <w:t>46</w:t>
            </w:r>
          </w:p>
        </w:tc>
        <w:tc>
          <w:tcPr>
            <w:tcW w:w="853" w:type="pct"/>
            <w:vAlign w:val="center"/>
          </w:tcPr>
          <w:p w14:paraId="7AFDD193" w14:textId="77777777" w:rsidR="004452F4" w:rsidRPr="008001B5" w:rsidRDefault="004452F4" w:rsidP="00D24575">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i/>
                <w:iCs/>
                <w:sz w:val="20"/>
                <w:szCs w:val="20"/>
              </w:rPr>
            </w:pPr>
            <w:r w:rsidRPr="008001B5">
              <w:rPr>
                <w:rFonts w:asciiTheme="majorBidi" w:hAnsiTheme="majorBidi" w:cstheme="majorBidi"/>
                <w:i/>
                <w:iCs/>
                <w:sz w:val="20"/>
                <w:szCs w:val="20"/>
              </w:rPr>
              <w:t xml:space="preserve">TIRFM image recorded for drift correction of SLN movies </w:t>
            </w:r>
            <w:proofErr w:type="gramStart"/>
            <w:r w:rsidRPr="008001B5">
              <w:rPr>
                <w:rFonts w:asciiTheme="majorBidi" w:hAnsiTheme="majorBidi" w:cstheme="majorBidi"/>
                <w:i/>
                <w:iCs/>
                <w:sz w:val="20"/>
                <w:szCs w:val="20"/>
              </w:rPr>
              <w:t>at  angle</w:t>
            </w:r>
            <w:proofErr w:type="gramEnd"/>
            <w:r w:rsidRPr="008001B5">
              <w:rPr>
                <w:rFonts w:asciiTheme="majorBidi" w:hAnsiTheme="majorBidi" w:cstheme="majorBidi"/>
                <w:i/>
                <w:iCs/>
                <w:sz w:val="20"/>
                <w:szCs w:val="20"/>
              </w:rPr>
              <w:t xml:space="preserve"> 66.8° and -400 nm focal plane</w:t>
            </w:r>
            <w:r w:rsidR="00D24575" w:rsidRPr="008001B5">
              <w:rPr>
                <w:rFonts w:asciiTheme="majorBidi" w:hAnsiTheme="majorBidi" w:cstheme="majorBidi"/>
                <w:i/>
                <w:iCs/>
                <w:sz w:val="20"/>
                <w:szCs w:val="20"/>
              </w:rPr>
              <w:t>*****</w:t>
            </w:r>
          </w:p>
        </w:tc>
        <w:tc>
          <w:tcPr>
            <w:tcW w:w="816" w:type="pct"/>
            <w:textDirection w:val="btLr"/>
            <w:vAlign w:val="center"/>
          </w:tcPr>
          <w:p w14:paraId="765DE025" w14:textId="77777777" w:rsidR="004452F4" w:rsidRPr="008001B5" w:rsidRDefault="004452F4" w:rsidP="00A4557B">
            <w:pPr>
              <w:ind w:left="113" w:right="113"/>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i/>
                <w:iCs/>
                <w:sz w:val="20"/>
                <w:szCs w:val="20"/>
              </w:rPr>
            </w:pPr>
            <w:proofErr w:type="spellStart"/>
            <w:r w:rsidRPr="008001B5">
              <w:rPr>
                <w:rFonts w:asciiTheme="majorBidi" w:hAnsiTheme="majorBidi" w:cstheme="majorBidi"/>
                <w:i/>
                <w:iCs/>
                <w:sz w:val="20"/>
                <w:szCs w:val="20"/>
              </w:rPr>
              <w:t>Samplename_TIRFM</w:t>
            </w:r>
            <w:proofErr w:type="spellEnd"/>
            <w:r w:rsidRPr="008001B5">
              <w:rPr>
                <w:rFonts w:asciiTheme="majorBidi" w:hAnsiTheme="majorBidi" w:cstheme="majorBidi"/>
                <w:i/>
                <w:iCs/>
                <w:sz w:val="20"/>
                <w:szCs w:val="20"/>
              </w:rPr>
              <w:t xml:space="preserve">_ </w:t>
            </w:r>
            <w:proofErr w:type="spellStart"/>
            <w:r w:rsidRPr="008001B5">
              <w:rPr>
                <w:rFonts w:asciiTheme="majorBidi" w:hAnsiTheme="majorBidi" w:cstheme="majorBidi"/>
                <w:i/>
                <w:iCs/>
                <w:sz w:val="20"/>
                <w:szCs w:val="20"/>
              </w:rPr>
              <w:t>planeheight</w:t>
            </w:r>
            <w:proofErr w:type="spellEnd"/>
            <w:r w:rsidRPr="008001B5">
              <w:rPr>
                <w:rFonts w:asciiTheme="majorBidi" w:hAnsiTheme="majorBidi" w:cstheme="majorBidi"/>
                <w:i/>
                <w:iCs/>
                <w:sz w:val="20"/>
                <w:szCs w:val="20"/>
              </w:rPr>
              <w:t xml:space="preserve"> _</w:t>
            </w:r>
            <w:proofErr w:type="spellStart"/>
            <w:proofErr w:type="gramStart"/>
            <w:r w:rsidRPr="008001B5">
              <w:rPr>
                <w:rFonts w:asciiTheme="majorBidi" w:hAnsiTheme="majorBidi" w:cstheme="majorBidi"/>
                <w:i/>
                <w:iCs/>
                <w:sz w:val="20"/>
                <w:szCs w:val="20"/>
              </w:rPr>
              <w:t>number.fits</w:t>
            </w:r>
            <w:proofErr w:type="spellEnd"/>
            <w:proofErr w:type="gramEnd"/>
          </w:p>
        </w:tc>
        <w:tc>
          <w:tcPr>
            <w:tcW w:w="2400" w:type="pct"/>
            <w:vAlign w:val="center"/>
          </w:tcPr>
          <w:p w14:paraId="0A6CF371" w14:textId="77777777" w:rsidR="004452F4" w:rsidRPr="008001B5" w:rsidRDefault="004452F4" w:rsidP="00A4557B">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i/>
                <w:iCs/>
                <w:sz w:val="20"/>
                <w:szCs w:val="20"/>
              </w:rPr>
            </w:pPr>
            <w:r w:rsidRPr="008001B5">
              <w:rPr>
                <w:rFonts w:asciiTheme="majorBidi" w:hAnsiTheme="majorBidi" w:cstheme="majorBidi"/>
                <w:i/>
                <w:iCs/>
                <w:sz w:val="20"/>
                <w:szCs w:val="20"/>
              </w:rPr>
              <w:t>JE2FMTCR_TIRFM_400nm_</w:t>
            </w:r>
            <w:proofErr w:type="gramStart"/>
            <w:r w:rsidRPr="008001B5">
              <w:rPr>
                <w:rFonts w:asciiTheme="majorBidi" w:hAnsiTheme="majorBidi" w:cstheme="majorBidi"/>
                <w:i/>
                <w:iCs/>
                <w:sz w:val="20"/>
                <w:szCs w:val="20"/>
              </w:rPr>
              <w:t>00.fits</w:t>
            </w:r>
            <w:proofErr w:type="gramEnd"/>
            <w:r w:rsidRPr="008001B5">
              <w:rPr>
                <w:rFonts w:asciiTheme="majorBidi" w:hAnsiTheme="majorBidi" w:cstheme="majorBidi"/>
                <w:i/>
                <w:iCs/>
                <w:sz w:val="20"/>
                <w:szCs w:val="20"/>
              </w:rPr>
              <w:t xml:space="preserve"> </w:t>
            </w:r>
          </w:p>
          <w:p w14:paraId="10C3DD3E" w14:textId="77777777" w:rsidR="004452F4" w:rsidRPr="008001B5" w:rsidRDefault="004452F4" w:rsidP="00A4557B">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i/>
                <w:iCs/>
                <w:sz w:val="20"/>
                <w:szCs w:val="20"/>
              </w:rPr>
            </w:pPr>
            <w:r w:rsidRPr="008001B5">
              <w:rPr>
                <w:rFonts w:asciiTheme="majorBidi" w:hAnsiTheme="majorBidi" w:cstheme="majorBidi"/>
                <w:i/>
                <w:iCs/>
                <w:sz w:val="20"/>
                <w:szCs w:val="20"/>
              </w:rPr>
              <w:t>To</w:t>
            </w:r>
          </w:p>
          <w:p w14:paraId="450B46ED" w14:textId="77777777" w:rsidR="004452F4" w:rsidRPr="008001B5" w:rsidRDefault="004452F4" w:rsidP="00A4557B">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i/>
                <w:iCs/>
                <w:sz w:val="20"/>
                <w:szCs w:val="20"/>
              </w:rPr>
            </w:pPr>
            <w:r w:rsidRPr="008001B5">
              <w:rPr>
                <w:rFonts w:asciiTheme="majorBidi" w:hAnsiTheme="majorBidi" w:cstheme="majorBidi"/>
                <w:i/>
                <w:iCs/>
                <w:sz w:val="20"/>
                <w:szCs w:val="20"/>
              </w:rPr>
              <w:t>JE2FMTCR_TIRFM_400nm_</w:t>
            </w:r>
            <w:proofErr w:type="gramStart"/>
            <w:r w:rsidRPr="008001B5">
              <w:rPr>
                <w:rFonts w:asciiTheme="majorBidi" w:hAnsiTheme="majorBidi" w:cstheme="majorBidi"/>
                <w:i/>
                <w:iCs/>
                <w:sz w:val="20"/>
                <w:szCs w:val="20"/>
              </w:rPr>
              <w:t>09.fits</w:t>
            </w:r>
            <w:proofErr w:type="gramEnd"/>
            <w:r w:rsidRPr="008001B5">
              <w:rPr>
                <w:rFonts w:asciiTheme="majorBidi" w:hAnsiTheme="majorBidi" w:cstheme="majorBidi"/>
                <w:i/>
                <w:iCs/>
                <w:sz w:val="20"/>
                <w:szCs w:val="20"/>
              </w:rPr>
              <w:t xml:space="preserve"> </w:t>
            </w:r>
          </w:p>
        </w:tc>
        <w:tc>
          <w:tcPr>
            <w:tcW w:w="564" w:type="pct"/>
            <w:vAlign w:val="center"/>
          </w:tcPr>
          <w:p w14:paraId="5CACBCCD" w14:textId="77777777" w:rsidR="004452F4" w:rsidRPr="008001B5" w:rsidRDefault="004452F4" w:rsidP="00A4557B">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i/>
                <w:iCs/>
                <w:sz w:val="20"/>
                <w:szCs w:val="20"/>
              </w:rPr>
            </w:pPr>
            <w:r w:rsidRPr="008001B5">
              <w:rPr>
                <w:rFonts w:asciiTheme="majorBidi" w:hAnsiTheme="majorBidi" w:cstheme="majorBidi"/>
                <w:i/>
                <w:iCs/>
                <w:sz w:val="20"/>
                <w:szCs w:val="20"/>
              </w:rPr>
              <w:t>‘fits’</w:t>
            </w:r>
          </w:p>
        </w:tc>
      </w:tr>
      <w:tr w:rsidR="004452F4" w:rsidRPr="008001B5" w14:paraId="5995C849" w14:textId="77777777" w:rsidTr="00A4557B">
        <w:trPr>
          <w:cantSplit/>
          <w:trHeight w:val="4400"/>
        </w:trPr>
        <w:tc>
          <w:tcPr>
            <w:cnfStyle w:val="001000000000" w:firstRow="0" w:lastRow="0" w:firstColumn="1" w:lastColumn="0" w:oddVBand="0" w:evenVBand="0" w:oddHBand="0" w:evenHBand="0" w:firstRowFirstColumn="0" w:firstRowLastColumn="0" w:lastRowFirstColumn="0" w:lastRowLastColumn="0"/>
            <w:tcW w:w="367" w:type="pct"/>
            <w:vAlign w:val="center"/>
          </w:tcPr>
          <w:p w14:paraId="00914E67" w14:textId="77777777" w:rsidR="004452F4" w:rsidRPr="008001B5" w:rsidRDefault="004452F4" w:rsidP="00A4557B">
            <w:pPr>
              <w:jc w:val="center"/>
              <w:rPr>
                <w:rFonts w:asciiTheme="majorBidi" w:hAnsiTheme="majorBidi" w:cstheme="majorBidi"/>
                <w:i/>
                <w:iCs/>
                <w:sz w:val="20"/>
                <w:szCs w:val="20"/>
              </w:rPr>
            </w:pPr>
            <w:r w:rsidRPr="008001B5">
              <w:rPr>
                <w:rFonts w:asciiTheme="majorBidi" w:hAnsiTheme="majorBidi" w:cstheme="majorBidi"/>
                <w:i/>
                <w:iCs/>
                <w:sz w:val="20"/>
                <w:szCs w:val="20"/>
              </w:rPr>
              <w:lastRenderedPageBreak/>
              <w:t>49</w:t>
            </w:r>
          </w:p>
        </w:tc>
        <w:tc>
          <w:tcPr>
            <w:tcW w:w="853" w:type="pct"/>
            <w:vAlign w:val="center"/>
          </w:tcPr>
          <w:p w14:paraId="61796E54" w14:textId="77777777" w:rsidR="004452F4" w:rsidRPr="008001B5" w:rsidRDefault="004452F4" w:rsidP="00D24575">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i/>
                <w:iCs/>
                <w:sz w:val="20"/>
                <w:szCs w:val="20"/>
              </w:rPr>
            </w:pPr>
            <w:r w:rsidRPr="008001B5">
              <w:rPr>
                <w:rFonts w:asciiTheme="majorBidi" w:hAnsiTheme="majorBidi" w:cstheme="majorBidi"/>
                <w:i/>
                <w:iCs/>
                <w:sz w:val="20"/>
                <w:szCs w:val="20"/>
              </w:rPr>
              <w:t xml:space="preserve">SLN movies recorded </w:t>
            </w:r>
            <w:proofErr w:type="gramStart"/>
            <w:r w:rsidRPr="008001B5">
              <w:rPr>
                <w:rFonts w:asciiTheme="majorBidi" w:hAnsiTheme="majorBidi" w:cstheme="majorBidi"/>
                <w:i/>
                <w:iCs/>
                <w:sz w:val="20"/>
                <w:szCs w:val="20"/>
              </w:rPr>
              <w:t>at  angle</w:t>
            </w:r>
            <w:proofErr w:type="gramEnd"/>
            <w:r w:rsidRPr="008001B5">
              <w:rPr>
                <w:rFonts w:asciiTheme="majorBidi" w:hAnsiTheme="majorBidi" w:cstheme="majorBidi"/>
                <w:i/>
                <w:iCs/>
                <w:sz w:val="20"/>
                <w:szCs w:val="20"/>
              </w:rPr>
              <w:t xml:space="preserve"> 66.8° and -400 nm focal plane</w:t>
            </w:r>
            <w:r w:rsidR="00D24575" w:rsidRPr="008001B5">
              <w:rPr>
                <w:rFonts w:asciiTheme="majorBidi" w:hAnsiTheme="majorBidi" w:cstheme="majorBidi"/>
                <w:i/>
                <w:iCs/>
                <w:sz w:val="20"/>
                <w:szCs w:val="20"/>
              </w:rPr>
              <w:t>******</w:t>
            </w:r>
          </w:p>
        </w:tc>
        <w:tc>
          <w:tcPr>
            <w:tcW w:w="816" w:type="pct"/>
            <w:textDirection w:val="btLr"/>
            <w:vAlign w:val="center"/>
          </w:tcPr>
          <w:p w14:paraId="0A8A6D1A" w14:textId="77777777" w:rsidR="004452F4" w:rsidRPr="008001B5" w:rsidRDefault="004452F4" w:rsidP="00A4557B">
            <w:pPr>
              <w:ind w:left="113" w:right="113"/>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i/>
                <w:iCs/>
                <w:sz w:val="20"/>
                <w:szCs w:val="20"/>
              </w:rPr>
            </w:pPr>
            <w:proofErr w:type="spellStart"/>
            <w:r w:rsidRPr="008001B5">
              <w:rPr>
                <w:rFonts w:asciiTheme="majorBidi" w:hAnsiTheme="majorBidi" w:cstheme="majorBidi"/>
                <w:i/>
                <w:iCs/>
                <w:sz w:val="20"/>
                <w:szCs w:val="20"/>
              </w:rPr>
              <w:t>Samplename_SLN</w:t>
            </w:r>
            <w:proofErr w:type="spellEnd"/>
            <w:r w:rsidRPr="008001B5">
              <w:rPr>
                <w:rFonts w:asciiTheme="majorBidi" w:hAnsiTheme="majorBidi" w:cstheme="majorBidi"/>
                <w:i/>
                <w:iCs/>
                <w:sz w:val="20"/>
                <w:szCs w:val="20"/>
              </w:rPr>
              <w:t xml:space="preserve">_ </w:t>
            </w:r>
            <w:proofErr w:type="spellStart"/>
            <w:r w:rsidRPr="008001B5">
              <w:rPr>
                <w:rFonts w:asciiTheme="majorBidi" w:hAnsiTheme="majorBidi" w:cstheme="majorBidi"/>
                <w:i/>
                <w:iCs/>
                <w:sz w:val="20"/>
                <w:szCs w:val="20"/>
              </w:rPr>
              <w:t>planeheight</w:t>
            </w:r>
            <w:proofErr w:type="spellEnd"/>
            <w:r w:rsidRPr="008001B5">
              <w:rPr>
                <w:rFonts w:asciiTheme="majorBidi" w:hAnsiTheme="majorBidi" w:cstheme="majorBidi"/>
                <w:i/>
                <w:iCs/>
                <w:sz w:val="20"/>
                <w:szCs w:val="20"/>
              </w:rPr>
              <w:t xml:space="preserve"> _</w:t>
            </w:r>
            <w:proofErr w:type="spellStart"/>
            <w:proofErr w:type="gramStart"/>
            <w:r w:rsidRPr="008001B5">
              <w:rPr>
                <w:rFonts w:asciiTheme="majorBidi" w:hAnsiTheme="majorBidi" w:cstheme="majorBidi"/>
                <w:i/>
                <w:iCs/>
                <w:sz w:val="20"/>
                <w:szCs w:val="20"/>
              </w:rPr>
              <w:t>number.fits</w:t>
            </w:r>
            <w:proofErr w:type="spellEnd"/>
            <w:proofErr w:type="gramEnd"/>
          </w:p>
        </w:tc>
        <w:tc>
          <w:tcPr>
            <w:tcW w:w="2400" w:type="pct"/>
            <w:vAlign w:val="center"/>
          </w:tcPr>
          <w:p w14:paraId="7B88428D" w14:textId="77777777" w:rsidR="004452F4" w:rsidRPr="008001B5" w:rsidRDefault="004452F4" w:rsidP="00A4557B">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i/>
                <w:iCs/>
                <w:sz w:val="20"/>
                <w:szCs w:val="20"/>
              </w:rPr>
            </w:pPr>
            <w:r w:rsidRPr="008001B5">
              <w:rPr>
                <w:rFonts w:asciiTheme="majorBidi" w:hAnsiTheme="majorBidi" w:cstheme="majorBidi"/>
                <w:i/>
                <w:iCs/>
                <w:sz w:val="20"/>
                <w:szCs w:val="20"/>
              </w:rPr>
              <w:t>JE2FMTCR_SLN_400nm_</w:t>
            </w:r>
            <w:proofErr w:type="gramStart"/>
            <w:r w:rsidRPr="008001B5">
              <w:rPr>
                <w:rFonts w:asciiTheme="majorBidi" w:hAnsiTheme="majorBidi" w:cstheme="majorBidi"/>
                <w:i/>
                <w:iCs/>
                <w:sz w:val="20"/>
                <w:szCs w:val="20"/>
              </w:rPr>
              <w:t>00.fits</w:t>
            </w:r>
            <w:proofErr w:type="gramEnd"/>
          </w:p>
          <w:p w14:paraId="356E1FB2" w14:textId="77777777" w:rsidR="004452F4" w:rsidRPr="008001B5" w:rsidRDefault="004452F4" w:rsidP="00A4557B">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i/>
                <w:iCs/>
                <w:sz w:val="20"/>
                <w:szCs w:val="20"/>
              </w:rPr>
            </w:pPr>
            <w:r w:rsidRPr="008001B5">
              <w:rPr>
                <w:rFonts w:asciiTheme="majorBidi" w:hAnsiTheme="majorBidi" w:cstheme="majorBidi"/>
                <w:i/>
                <w:iCs/>
                <w:sz w:val="20"/>
                <w:szCs w:val="20"/>
              </w:rPr>
              <w:t>To</w:t>
            </w:r>
          </w:p>
          <w:p w14:paraId="5CC2CEE6" w14:textId="77777777" w:rsidR="004452F4" w:rsidRPr="008001B5" w:rsidRDefault="004452F4" w:rsidP="00A4557B">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i/>
                <w:iCs/>
                <w:sz w:val="20"/>
                <w:szCs w:val="20"/>
              </w:rPr>
            </w:pPr>
            <w:r w:rsidRPr="008001B5">
              <w:rPr>
                <w:rFonts w:asciiTheme="majorBidi" w:hAnsiTheme="majorBidi" w:cstheme="majorBidi"/>
                <w:i/>
                <w:iCs/>
                <w:sz w:val="20"/>
                <w:szCs w:val="20"/>
              </w:rPr>
              <w:t>JE2FMTCR_SLN_400nm_</w:t>
            </w:r>
            <w:proofErr w:type="gramStart"/>
            <w:r w:rsidRPr="008001B5">
              <w:rPr>
                <w:rFonts w:asciiTheme="majorBidi" w:hAnsiTheme="majorBidi" w:cstheme="majorBidi"/>
                <w:i/>
                <w:iCs/>
                <w:sz w:val="20"/>
                <w:szCs w:val="20"/>
              </w:rPr>
              <w:t>09.fits</w:t>
            </w:r>
            <w:proofErr w:type="gramEnd"/>
          </w:p>
        </w:tc>
        <w:tc>
          <w:tcPr>
            <w:tcW w:w="564" w:type="pct"/>
            <w:vAlign w:val="center"/>
          </w:tcPr>
          <w:p w14:paraId="38882239" w14:textId="77777777" w:rsidR="004452F4" w:rsidRPr="008001B5" w:rsidRDefault="004452F4" w:rsidP="00A4557B">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i/>
                <w:iCs/>
                <w:sz w:val="20"/>
                <w:szCs w:val="20"/>
              </w:rPr>
            </w:pPr>
            <w:r w:rsidRPr="008001B5">
              <w:rPr>
                <w:rFonts w:asciiTheme="majorBidi" w:hAnsiTheme="majorBidi" w:cstheme="majorBidi"/>
                <w:i/>
                <w:iCs/>
                <w:sz w:val="20"/>
                <w:szCs w:val="20"/>
              </w:rPr>
              <w:t>‘fits’</w:t>
            </w:r>
          </w:p>
        </w:tc>
      </w:tr>
      <w:tr w:rsidR="00A72DBE" w:rsidRPr="008001B5" w14:paraId="2FD66C31" w14:textId="77777777" w:rsidTr="00A4557B">
        <w:trPr>
          <w:cnfStyle w:val="000000100000" w:firstRow="0" w:lastRow="0" w:firstColumn="0" w:lastColumn="0" w:oddVBand="0" w:evenVBand="0" w:oddHBand="1" w:evenHBand="0" w:firstRowFirstColumn="0" w:firstRowLastColumn="0" w:lastRowFirstColumn="0" w:lastRowLastColumn="0"/>
          <w:cantSplit/>
          <w:trHeight w:val="4220"/>
        </w:trPr>
        <w:tc>
          <w:tcPr>
            <w:cnfStyle w:val="001000000000" w:firstRow="0" w:lastRow="0" w:firstColumn="1" w:lastColumn="0" w:oddVBand="0" w:evenVBand="0" w:oddHBand="0" w:evenHBand="0" w:firstRowFirstColumn="0" w:firstRowLastColumn="0" w:lastRowFirstColumn="0" w:lastRowLastColumn="0"/>
            <w:tcW w:w="367" w:type="pct"/>
            <w:vAlign w:val="center"/>
          </w:tcPr>
          <w:p w14:paraId="623181B8" w14:textId="77777777" w:rsidR="00A72DBE" w:rsidRPr="008001B5" w:rsidRDefault="00A72DBE" w:rsidP="00A4557B">
            <w:pPr>
              <w:jc w:val="center"/>
              <w:rPr>
                <w:rFonts w:asciiTheme="majorBidi" w:hAnsiTheme="majorBidi" w:cstheme="majorBidi"/>
                <w:i/>
                <w:iCs/>
                <w:sz w:val="20"/>
                <w:szCs w:val="20"/>
              </w:rPr>
            </w:pPr>
            <w:r w:rsidRPr="008001B5">
              <w:rPr>
                <w:rFonts w:asciiTheme="majorBidi" w:hAnsiTheme="majorBidi" w:cstheme="majorBidi"/>
                <w:i/>
                <w:iCs/>
                <w:sz w:val="20"/>
                <w:szCs w:val="20"/>
              </w:rPr>
              <w:t>54</w:t>
            </w:r>
          </w:p>
        </w:tc>
        <w:tc>
          <w:tcPr>
            <w:tcW w:w="853" w:type="pct"/>
            <w:vAlign w:val="center"/>
          </w:tcPr>
          <w:p w14:paraId="204A4A96" w14:textId="77777777" w:rsidR="00A72DBE" w:rsidRPr="008001B5" w:rsidRDefault="00A72DBE" w:rsidP="00A4557B">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i/>
                <w:iCs/>
                <w:sz w:val="20"/>
                <w:szCs w:val="20"/>
              </w:rPr>
            </w:pPr>
            <w:r w:rsidRPr="008001B5">
              <w:rPr>
                <w:rFonts w:asciiTheme="majorBidi" w:hAnsiTheme="majorBidi" w:cstheme="majorBidi"/>
                <w:i/>
                <w:iCs/>
                <w:sz w:val="20"/>
                <w:szCs w:val="20"/>
              </w:rPr>
              <w:t>TIRFM image recorded at 0nm focal plane and 66.8° after recording the series of SLN movie at -400 nm plane</w:t>
            </w:r>
          </w:p>
          <w:p w14:paraId="5D1C0EB1" w14:textId="77777777" w:rsidR="00A72DBE" w:rsidRPr="008001B5" w:rsidRDefault="00A72DBE" w:rsidP="00A4557B">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i/>
                <w:iCs/>
                <w:sz w:val="20"/>
                <w:szCs w:val="20"/>
              </w:rPr>
            </w:pPr>
          </w:p>
        </w:tc>
        <w:tc>
          <w:tcPr>
            <w:tcW w:w="816" w:type="pct"/>
            <w:textDirection w:val="btLr"/>
            <w:vAlign w:val="center"/>
          </w:tcPr>
          <w:p w14:paraId="186C90F8" w14:textId="77777777" w:rsidR="00A72DBE" w:rsidRPr="008001B5" w:rsidRDefault="00A72DBE" w:rsidP="00A4557B">
            <w:pPr>
              <w:ind w:left="113" w:right="113"/>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i/>
                <w:iCs/>
                <w:sz w:val="20"/>
                <w:szCs w:val="20"/>
              </w:rPr>
            </w:pPr>
            <w:proofErr w:type="spellStart"/>
            <w:r w:rsidRPr="008001B5">
              <w:rPr>
                <w:rFonts w:asciiTheme="majorBidi" w:hAnsiTheme="majorBidi" w:cstheme="majorBidi"/>
                <w:i/>
                <w:iCs/>
                <w:sz w:val="20"/>
                <w:szCs w:val="20"/>
              </w:rPr>
              <w:t>Samplename_TIRFM</w:t>
            </w:r>
            <w:proofErr w:type="spellEnd"/>
            <w:r w:rsidRPr="008001B5">
              <w:rPr>
                <w:rFonts w:asciiTheme="majorBidi" w:hAnsiTheme="majorBidi" w:cstheme="majorBidi"/>
                <w:i/>
                <w:iCs/>
                <w:sz w:val="20"/>
                <w:szCs w:val="20"/>
              </w:rPr>
              <w:t xml:space="preserve">_ </w:t>
            </w:r>
            <w:proofErr w:type="spellStart"/>
            <w:r w:rsidRPr="008001B5">
              <w:rPr>
                <w:rFonts w:asciiTheme="majorBidi" w:hAnsiTheme="majorBidi" w:cstheme="majorBidi"/>
                <w:i/>
                <w:iCs/>
                <w:sz w:val="20"/>
                <w:szCs w:val="20"/>
              </w:rPr>
              <w:t>planeheight</w:t>
            </w:r>
            <w:proofErr w:type="spellEnd"/>
            <w:r w:rsidRPr="008001B5">
              <w:rPr>
                <w:rFonts w:asciiTheme="majorBidi" w:hAnsiTheme="majorBidi" w:cstheme="majorBidi"/>
                <w:i/>
                <w:iCs/>
                <w:sz w:val="20"/>
                <w:szCs w:val="20"/>
              </w:rPr>
              <w:t xml:space="preserve"> _</w:t>
            </w:r>
            <w:proofErr w:type="spellStart"/>
            <w:proofErr w:type="gramStart"/>
            <w:r w:rsidRPr="008001B5">
              <w:rPr>
                <w:rFonts w:asciiTheme="majorBidi" w:hAnsiTheme="majorBidi" w:cstheme="majorBidi"/>
                <w:i/>
                <w:iCs/>
                <w:sz w:val="20"/>
                <w:szCs w:val="20"/>
              </w:rPr>
              <w:t>number.fits</w:t>
            </w:r>
            <w:proofErr w:type="spellEnd"/>
            <w:proofErr w:type="gramEnd"/>
          </w:p>
        </w:tc>
        <w:tc>
          <w:tcPr>
            <w:tcW w:w="2400" w:type="pct"/>
            <w:vAlign w:val="center"/>
          </w:tcPr>
          <w:p w14:paraId="18022674" w14:textId="77777777" w:rsidR="00A72DBE" w:rsidRPr="008001B5" w:rsidRDefault="00A72DBE" w:rsidP="00A4557B">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i/>
                <w:iCs/>
                <w:sz w:val="20"/>
                <w:szCs w:val="20"/>
              </w:rPr>
            </w:pPr>
            <w:r w:rsidRPr="008001B5">
              <w:rPr>
                <w:rFonts w:asciiTheme="majorBidi" w:hAnsiTheme="majorBidi" w:cstheme="majorBidi"/>
                <w:i/>
                <w:iCs/>
                <w:sz w:val="20"/>
                <w:szCs w:val="20"/>
              </w:rPr>
              <w:t>JE2FMTCR_TIRFM_400nm_</w:t>
            </w:r>
            <w:proofErr w:type="gramStart"/>
            <w:r w:rsidRPr="008001B5">
              <w:rPr>
                <w:rFonts w:asciiTheme="majorBidi" w:hAnsiTheme="majorBidi" w:cstheme="majorBidi"/>
                <w:i/>
                <w:iCs/>
                <w:sz w:val="20"/>
                <w:szCs w:val="20"/>
              </w:rPr>
              <w:t>10.fits</w:t>
            </w:r>
            <w:proofErr w:type="gramEnd"/>
            <w:r w:rsidRPr="008001B5">
              <w:rPr>
                <w:rFonts w:asciiTheme="majorBidi" w:hAnsiTheme="majorBidi" w:cstheme="majorBidi"/>
                <w:i/>
                <w:iCs/>
                <w:sz w:val="20"/>
                <w:szCs w:val="20"/>
              </w:rPr>
              <w:t xml:space="preserve"> </w:t>
            </w:r>
          </w:p>
          <w:p w14:paraId="2589F800" w14:textId="77777777" w:rsidR="00A72DBE" w:rsidRPr="008001B5" w:rsidRDefault="00A72DBE" w:rsidP="00A4557B">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i/>
                <w:iCs/>
                <w:sz w:val="20"/>
                <w:szCs w:val="20"/>
              </w:rPr>
            </w:pPr>
          </w:p>
        </w:tc>
        <w:tc>
          <w:tcPr>
            <w:tcW w:w="564" w:type="pct"/>
            <w:vAlign w:val="center"/>
          </w:tcPr>
          <w:p w14:paraId="38FBD2E5" w14:textId="77777777" w:rsidR="00A72DBE" w:rsidRPr="008001B5" w:rsidRDefault="00A72DBE" w:rsidP="00A4557B">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i/>
                <w:iCs/>
                <w:sz w:val="20"/>
                <w:szCs w:val="20"/>
              </w:rPr>
            </w:pPr>
            <w:r w:rsidRPr="008001B5">
              <w:rPr>
                <w:rFonts w:asciiTheme="majorBidi" w:hAnsiTheme="majorBidi" w:cstheme="majorBidi"/>
                <w:i/>
                <w:iCs/>
                <w:sz w:val="20"/>
                <w:szCs w:val="20"/>
              </w:rPr>
              <w:t>‘fits’</w:t>
            </w:r>
          </w:p>
        </w:tc>
      </w:tr>
    </w:tbl>
    <w:p w14:paraId="500154D6" w14:textId="77777777" w:rsidR="00B00F4F" w:rsidRPr="008001B5" w:rsidRDefault="00B00F4F" w:rsidP="00B00F4F">
      <w:pPr>
        <w:rPr>
          <w:rFonts w:asciiTheme="majorBidi" w:hAnsiTheme="majorBidi" w:cstheme="majorBidi"/>
        </w:rPr>
      </w:pPr>
    </w:p>
    <w:p w14:paraId="5E20890E" w14:textId="77777777" w:rsidR="00B00F4F" w:rsidRPr="008001B5" w:rsidRDefault="00B00F4F" w:rsidP="00B00F4F">
      <w:pPr>
        <w:rPr>
          <w:rFonts w:asciiTheme="majorBidi" w:hAnsiTheme="majorBidi" w:cstheme="majorBidi"/>
        </w:rPr>
      </w:pPr>
    </w:p>
    <w:p w14:paraId="2136CCD5" w14:textId="77777777" w:rsidR="00B00F4F" w:rsidRPr="008001B5" w:rsidRDefault="00B00F4F" w:rsidP="00B00F4F">
      <w:pPr>
        <w:rPr>
          <w:rFonts w:asciiTheme="majorBidi" w:hAnsiTheme="majorBidi" w:cstheme="majorBidi"/>
        </w:rPr>
      </w:pPr>
    </w:p>
    <w:p w14:paraId="4E5CCCB0" w14:textId="77777777" w:rsidR="00B00F4F" w:rsidRPr="008001B5" w:rsidRDefault="00B00F4F" w:rsidP="00B00F4F">
      <w:pPr>
        <w:rPr>
          <w:rFonts w:asciiTheme="majorBidi" w:hAnsiTheme="majorBidi" w:cstheme="majorBidi"/>
        </w:rPr>
      </w:pPr>
    </w:p>
    <w:p w14:paraId="59255673" w14:textId="77777777" w:rsidR="00B00F4F" w:rsidRPr="008001B5" w:rsidRDefault="00B00F4F" w:rsidP="00B00F4F">
      <w:pPr>
        <w:rPr>
          <w:rFonts w:asciiTheme="majorBidi" w:hAnsiTheme="majorBidi" w:cstheme="majorBidi"/>
        </w:rPr>
      </w:pPr>
    </w:p>
    <w:p w14:paraId="087263CE" w14:textId="77777777" w:rsidR="00B00F4F" w:rsidRPr="008001B5" w:rsidRDefault="00B00F4F" w:rsidP="00B00F4F">
      <w:pPr>
        <w:rPr>
          <w:rFonts w:asciiTheme="majorBidi" w:hAnsiTheme="majorBidi" w:cstheme="majorBidi"/>
        </w:rPr>
      </w:pPr>
    </w:p>
    <w:p w14:paraId="276B8A23" w14:textId="77777777" w:rsidR="00B00F4F" w:rsidRPr="008001B5" w:rsidRDefault="00B00F4F" w:rsidP="00B00F4F">
      <w:pPr>
        <w:rPr>
          <w:rFonts w:asciiTheme="majorBidi" w:hAnsiTheme="majorBidi" w:cstheme="majorBidi"/>
        </w:rPr>
      </w:pPr>
    </w:p>
    <w:p w14:paraId="639F324F" w14:textId="77777777" w:rsidR="00B00F4F" w:rsidRPr="008001B5" w:rsidRDefault="00B00F4F" w:rsidP="00B00F4F">
      <w:pPr>
        <w:rPr>
          <w:rFonts w:asciiTheme="majorBidi" w:hAnsiTheme="majorBidi" w:cstheme="majorBidi"/>
        </w:rPr>
      </w:pPr>
    </w:p>
    <w:p w14:paraId="6D59F97B" w14:textId="77777777" w:rsidR="00B00F4F" w:rsidRPr="008001B5" w:rsidRDefault="00B00F4F" w:rsidP="00B00F4F">
      <w:pPr>
        <w:rPr>
          <w:rFonts w:asciiTheme="majorBidi" w:hAnsiTheme="majorBidi" w:cstheme="majorBidi"/>
        </w:rPr>
      </w:pPr>
    </w:p>
    <w:p w14:paraId="2FC4DC65" w14:textId="77777777" w:rsidR="00B00F4F" w:rsidRPr="008001B5" w:rsidRDefault="00B00F4F" w:rsidP="00B00F4F">
      <w:pPr>
        <w:rPr>
          <w:rFonts w:asciiTheme="majorBidi" w:hAnsiTheme="majorBidi" w:cstheme="majorBidi"/>
        </w:rPr>
      </w:pPr>
    </w:p>
    <w:p w14:paraId="2E47DA25" w14:textId="77777777" w:rsidR="00B00F4F" w:rsidRPr="008001B5" w:rsidRDefault="00B00F4F" w:rsidP="00B00F4F">
      <w:pPr>
        <w:rPr>
          <w:rFonts w:asciiTheme="majorBidi" w:hAnsiTheme="majorBidi" w:cstheme="majorBidi"/>
        </w:rPr>
      </w:pPr>
    </w:p>
    <w:p w14:paraId="158893E9" w14:textId="77777777" w:rsidR="00B00F4F" w:rsidRPr="008001B5" w:rsidRDefault="00B00F4F" w:rsidP="00B00F4F">
      <w:pPr>
        <w:rPr>
          <w:rFonts w:asciiTheme="majorBidi" w:hAnsiTheme="majorBidi" w:cstheme="majorBidi"/>
        </w:rPr>
      </w:pPr>
    </w:p>
    <w:p w14:paraId="339F1CA6" w14:textId="77777777" w:rsidR="00B00F4F" w:rsidRPr="008001B5" w:rsidRDefault="00B00F4F" w:rsidP="00B00F4F">
      <w:pPr>
        <w:rPr>
          <w:rFonts w:asciiTheme="majorBidi" w:hAnsiTheme="majorBidi" w:cstheme="majorBidi"/>
        </w:rPr>
      </w:pPr>
    </w:p>
    <w:p w14:paraId="7A1ADF52" w14:textId="77777777" w:rsidR="00B00F4F" w:rsidRPr="008001B5" w:rsidRDefault="00B00F4F" w:rsidP="00B00F4F">
      <w:pPr>
        <w:rPr>
          <w:rFonts w:asciiTheme="majorBidi" w:hAnsiTheme="majorBidi" w:cstheme="majorBidi"/>
        </w:rPr>
      </w:pPr>
    </w:p>
    <w:p w14:paraId="73F656E1" w14:textId="77777777" w:rsidR="00B00F4F" w:rsidRPr="008001B5" w:rsidRDefault="00B00F4F" w:rsidP="00B00F4F">
      <w:pPr>
        <w:rPr>
          <w:rFonts w:asciiTheme="majorBidi" w:hAnsiTheme="majorBidi" w:cstheme="majorBidi"/>
        </w:rPr>
      </w:pPr>
    </w:p>
    <w:p w14:paraId="4C6FECF3" w14:textId="77777777" w:rsidR="00B00F4F" w:rsidRPr="008001B5" w:rsidRDefault="00B00F4F" w:rsidP="00B00F4F">
      <w:pPr>
        <w:rPr>
          <w:rFonts w:asciiTheme="majorBidi" w:hAnsiTheme="majorBidi" w:cstheme="majorBidi"/>
          <w:i/>
          <w:iCs/>
          <w:sz w:val="20"/>
          <w:szCs w:val="20"/>
        </w:rPr>
      </w:pPr>
    </w:p>
    <w:p w14:paraId="7CE1FFD0" w14:textId="77777777" w:rsidR="00B00F4F" w:rsidRPr="008001B5" w:rsidRDefault="00B00F4F" w:rsidP="00B00F4F">
      <w:pPr>
        <w:rPr>
          <w:rFonts w:asciiTheme="majorBidi" w:hAnsiTheme="majorBidi" w:cstheme="majorBidi"/>
          <w:i/>
          <w:iCs/>
          <w:sz w:val="20"/>
          <w:szCs w:val="20"/>
        </w:rPr>
      </w:pPr>
    </w:p>
    <w:p w14:paraId="051FD117" w14:textId="77777777" w:rsidR="00B00F4F" w:rsidRPr="008001B5" w:rsidRDefault="00B00F4F" w:rsidP="00B00F4F">
      <w:pPr>
        <w:rPr>
          <w:rFonts w:asciiTheme="majorBidi" w:hAnsiTheme="majorBidi" w:cstheme="majorBidi"/>
          <w:i/>
          <w:iCs/>
          <w:sz w:val="20"/>
          <w:szCs w:val="20"/>
        </w:rPr>
      </w:pPr>
    </w:p>
    <w:p w14:paraId="30A52304" w14:textId="77777777" w:rsidR="00B00F4F" w:rsidRPr="008001B5" w:rsidRDefault="00B00F4F" w:rsidP="00B00F4F">
      <w:pPr>
        <w:rPr>
          <w:rFonts w:asciiTheme="majorBidi" w:hAnsiTheme="majorBidi" w:cstheme="majorBidi"/>
          <w:i/>
          <w:iCs/>
          <w:sz w:val="20"/>
          <w:szCs w:val="20"/>
        </w:rPr>
      </w:pPr>
    </w:p>
    <w:p w14:paraId="4A3D2B1E" w14:textId="77777777" w:rsidR="00B00F4F" w:rsidRPr="008001B5" w:rsidRDefault="00B00F4F" w:rsidP="00B00F4F">
      <w:pPr>
        <w:rPr>
          <w:rFonts w:asciiTheme="majorBidi" w:hAnsiTheme="majorBidi" w:cstheme="majorBidi"/>
          <w:i/>
          <w:iCs/>
          <w:sz w:val="20"/>
          <w:szCs w:val="20"/>
        </w:rPr>
      </w:pPr>
    </w:p>
    <w:p w14:paraId="27ABEF7F" w14:textId="77777777" w:rsidR="0050150E" w:rsidRPr="008001B5" w:rsidRDefault="00643709" w:rsidP="00B22270">
      <w:pPr>
        <w:rPr>
          <w:rFonts w:asciiTheme="majorBidi" w:hAnsiTheme="majorBidi" w:cstheme="majorBidi"/>
          <w:sz w:val="20"/>
          <w:szCs w:val="20"/>
        </w:rPr>
      </w:pPr>
      <w:r w:rsidRPr="008001B5">
        <w:rPr>
          <w:rFonts w:asciiTheme="majorBidi" w:hAnsiTheme="majorBidi" w:cstheme="majorBidi"/>
          <w:i/>
          <w:iCs/>
          <w:sz w:val="20"/>
          <w:szCs w:val="20"/>
        </w:rPr>
        <w:t>*</w:t>
      </w:r>
      <w:r w:rsidR="00B00F4F" w:rsidRPr="008001B5">
        <w:rPr>
          <w:rFonts w:asciiTheme="majorBidi" w:hAnsiTheme="majorBidi" w:cstheme="majorBidi"/>
          <w:i/>
          <w:iCs/>
          <w:sz w:val="20"/>
          <w:szCs w:val="20"/>
        </w:rPr>
        <w:t xml:space="preserve"> Sample Name should not contain any underscore (</w:t>
      </w:r>
      <w:proofErr w:type="gramStart"/>
      <w:r w:rsidR="00B00F4F" w:rsidRPr="008001B5">
        <w:rPr>
          <w:rFonts w:asciiTheme="majorBidi" w:hAnsiTheme="majorBidi" w:cstheme="majorBidi"/>
          <w:i/>
          <w:iCs/>
          <w:sz w:val="20"/>
          <w:szCs w:val="20"/>
        </w:rPr>
        <w:t>_ )</w:t>
      </w:r>
      <w:proofErr w:type="gramEnd"/>
      <w:r w:rsidR="00B00F4F" w:rsidRPr="008001B5">
        <w:rPr>
          <w:rFonts w:asciiTheme="majorBidi" w:hAnsiTheme="majorBidi" w:cstheme="majorBidi"/>
          <w:i/>
          <w:iCs/>
          <w:sz w:val="20"/>
          <w:szCs w:val="20"/>
        </w:rPr>
        <w:t xml:space="preserve">. In our case, the sample name is </w:t>
      </w:r>
      <w:r w:rsidR="00B00F4F" w:rsidRPr="008001B5">
        <w:rPr>
          <w:rFonts w:asciiTheme="majorBidi" w:hAnsiTheme="majorBidi" w:cstheme="majorBidi"/>
          <w:sz w:val="20"/>
          <w:szCs w:val="20"/>
        </w:rPr>
        <w:t>‘JE2FMTCR’</w:t>
      </w:r>
      <w:r w:rsidRPr="008001B5">
        <w:rPr>
          <w:rFonts w:asciiTheme="majorBidi" w:hAnsiTheme="majorBidi" w:cstheme="majorBidi"/>
          <w:sz w:val="20"/>
          <w:szCs w:val="20"/>
        </w:rPr>
        <w:t>.</w:t>
      </w:r>
    </w:p>
    <w:p w14:paraId="0A0FAD90" w14:textId="77777777" w:rsidR="0050150E" w:rsidRPr="008001B5" w:rsidRDefault="00643709" w:rsidP="00643709">
      <w:pPr>
        <w:rPr>
          <w:rFonts w:asciiTheme="majorBidi" w:hAnsiTheme="majorBidi" w:cstheme="majorBidi"/>
          <w:sz w:val="20"/>
          <w:szCs w:val="20"/>
        </w:rPr>
      </w:pPr>
      <w:r w:rsidRPr="008001B5">
        <w:rPr>
          <w:rFonts w:asciiTheme="majorBidi" w:hAnsiTheme="majorBidi" w:cstheme="majorBidi"/>
          <w:sz w:val="20"/>
          <w:szCs w:val="20"/>
        </w:rPr>
        <w:t>**</w:t>
      </w:r>
      <w:r w:rsidR="0050150E" w:rsidRPr="008001B5">
        <w:rPr>
          <w:rFonts w:asciiTheme="majorBidi" w:hAnsiTheme="majorBidi" w:cstheme="majorBidi"/>
          <w:sz w:val="20"/>
          <w:szCs w:val="20"/>
        </w:rPr>
        <w:t xml:space="preserve">Angle should be rounded down to nearest integer; </w:t>
      </w:r>
      <w:r w:rsidR="00AA47F6" w:rsidRPr="008001B5">
        <w:rPr>
          <w:rFonts w:asciiTheme="majorBidi" w:hAnsiTheme="majorBidi" w:cstheme="majorBidi"/>
          <w:sz w:val="20"/>
          <w:szCs w:val="20"/>
        </w:rPr>
        <w:t>for</w:t>
      </w:r>
      <w:r w:rsidR="0050150E" w:rsidRPr="008001B5">
        <w:rPr>
          <w:rFonts w:asciiTheme="majorBidi" w:hAnsiTheme="majorBidi" w:cstheme="majorBidi"/>
          <w:sz w:val="20"/>
          <w:szCs w:val="20"/>
        </w:rPr>
        <w:t xml:space="preserve"> </w:t>
      </w:r>
      <w:proofErr w:type="gramStart"/>
      <w:r w:rsidR="0050150E" w:rsidRPr="008001B5">
        <w:rPr>
          <w:rFonts w:asciiTheme="majorBidi" w:hAnsiTheme="majorBidi" w:cstheme="majorBidi"/>
          <w:sz w:val="20"/>
          <w:szCs w:val="20"/>
        </w:rPr>
        <w:t>example</w:t>
      </w:r>
      <w:proofErr w:type="gramEnd"/>
      <w:r w:rsidR="0050150E" w:rsidRPr="008001B5">
        <w:rPr>
          <w:rFonts w:asciiTheme="majorBidi" w:hAnsiTheme="majorBidi" w:cstheme="majorBidi"/>
          <w:sz w:val="20"/>
          <w:szCs w:val="20"/>
        </w:rPr>
        <w:t xml:space="preserve"> at angle 68.8</w:t>
      </w:r>
      <w:r w:rsidR="00AA47F6" w:rsidRPr="008001B5">
        <w:rPr>
          <w:rFonts w:asciiTheme="majorBidi" w:hAnsiTheme="majorBidi" w:cstheme="majorBidi"/>
          <w:sz w:val="20"/>
          <w:szCs w:val="20"/>
        </w:rPr>
        <w:t>,</w:t>
      </w:r>
      <w:r w:rsidR="0050150E" w:rsidRPr="008001B5">
        <w:rPr>
          <w:rFonts w:asciiTheme="majorBidi" w:hAnsiTheme="majorBidi" w:cstheme="majorBidi"/>
          <w:sz w:val="20"/>
          <w:szCs w:val="20"/>
        </w:rPr>
        <w:t xml:space="preserve"> the angle should be written as 68</w:t>
      </w:r>
      <w:r w:rsidRPr="008001B5">
        <w:rPr>
          <w:rFonts w:asciiTheme="majorBidi" w:hAnsiTheme="majorBidi" w:cstheme="majorBidi"/>
          <w:sz w:val="20"/>
          <w:szCs w:val="20"/>
        </w:rPr>
        <w:t>.</w:t>
      </w:r>
    </w:p>
    <w:p w14:paraId="1682194C" w14:textId="77777777" w:rsidR="00643709" w:rsidRPr="008001B5" w:rsidRDefault="00643709" w:rsidP="00C901D5">
      <w:pPr>
        <w:rPr>
          <w:rFonts w:asciiTheme="majorBidi" w:hAnsiTheme="majorBidi" w:cstheme="majorBidi"/>
          <w:i/>
          <w:iCs/>
          <w:sz w:val="20"/>
          <w:szCs w:val="20"/>
        </w:rPr>
      </w:pPr>
      <w:r w:rsidRPr="008001B5">
        <w:rPr>
          <w:rFonts w:asciiTheme="majorBidi" w:hAnsiTheme="majorBidi" w:cstheme="majorBidi"/>
          <w:i/>
          <w:iCs/>
          <w:sz w:val="20"/>
          <w:szCs w:val="20"/>
        </w:rPr>
        <w:t>***</w:t>
      </w:r>
      <w:r w:rsidR="00C901D5" w:rsidRPr="008001B5">
        <w:rPr>
          <w:rFonts w:asciiTheme="majorBidi" w:hAnsiTheme="majorBidi" w:cstheme="majorBidi"/>
          <w:i/>
          <w:iCs/>
          <w:sz w:val="20"/>
          <w:szCs w:val="20"/>
        </w:rPr>
        <w:t>R</w:t>
      </w:r>
      <w:r w:rsidRPr="008001B5">
        <w:rPr>
          <w:rFonts w:asciiTheme="majorBidi" w:hAnsiTheme="majorBidi" w:cstheme="majorBidi"/>
          <w:i/>
          <w:iCs/>
          <w:sz w:val="20"/>
          <w:szCs w:val="20"/>
        </w:rPr>
        <w:t>epeated 10 times for 10 SLN movies</w:t>
      </w:r>
      <w:r w:rsidR="00D24575" w:rsidRPr="008001B5">
        <w:rPr>
          <w:rFonts w:asciiTheme="majorBidi" w:hAnsiTheme="majorBidi" w:cstheme="majorBidi"/>
          <w:i/>
          <w:iCs/>
          <w:sz w:val="20"/>
          <w:szCs w:val="20"/>
        </w:rPr>
        <w:t xml:space="preserve"> at 0nm focal plane</w:t>
      </w:r>
      <w:r w:rsidRPr="008001B5">
        <w:rPr>
          <w:rFonts w:asciiTheme="majorBidi" w:hAnsiTheme="majorBidi" w:cstheme="majorBidi"/>
          <w:i/>
          <w:iCs/>
          <w:sz w:val="20"/>
          <w:szCs w:val="20"/>
        </w:rPr>
        <w:t>.</w:t>
      </w:r>
    </w:p>
    <w:p w14:paraId="181143FD" w14:textId="77777777" w:rsidR="00643709" w:rsidRPr="008001B5" w:rsidRDefault="00643709" w:rsidP="00C901D5">
      <w:pPr>
        <w:rPr>
          <w:rFonts w:asciiTheme="majorBidi" w:hAnsiTheme="majorBidi" w:cstheme="majorBidi"/>
          <w:i/>
          <w:iCs/>
          <w:sz w:val="20"/>
          <w:szCs w:val="20"/>
        </w:rPr>
      </w:pPr>
      <w:r w:rsidRPr="008001B5">
        <w:rPr>
          <w:rFonts w:asciiTheme="majorBidi" w:hAnsiTheme="majorBidi" w:cstheme="majorBidi"/>
          <w:i/>
          <w:iCs/>
          <w:sz w:val="20"/>
          <w:szCs w:val="20"/>
        </w:rPr>
        <w:t>****</w:t>
      </w:r>
      <w:r w:rsidR="00C901D5" w:rsidRPr="008001B5">
        <w:rPr>
          <w:rFonts w:asciiTheme="majorBidi" w:hAnsiTheme="majorBidi" w:cstheme="majorBidi"/>
          <w:i/>
          <w:iCs/>
          <w:sz w:val="20"/>
          <w:szCs w:val="20"/>
        </w:rPr>
        <w:t>R</w:t>
      </w:r>
      <w:r w:rsidRPr="008001B5">
        <w:rPr>
          <w:rFonts w:asciiTheme="majorBidi" w:hAnsiTheme="majorBidi" w:cstheme="majorBidi"/>
          <w:i/>
          <w:iCs/>
          <w:sz w:val="20"/>
          <w:szCs w:val="20"/>
        </w:rPr>
        <w:t xml:space="preserve">epeated 10 times to record 30000 </w:t>
      </w:r>
      <w:proofErr w:type="gramStart"/>
      <w:r w:rsidRPr="008001B5">
        <w:rPr>
          <w:rFonts w:asciiTheme="majorBidi" w:hAnsiTheme="majorBidi" w:cstheme="majorBidi"/>
          <w:i/>
          <w:iCs/>
          <w:sz w:val="20"/>
          <w:szCs w:val="20"/>
        </w:rPr>
        <w:t>frame</w:t>
      </w:r>
      <w:proofErr w:type="gramEnd"/>
      <w:r w:rsidRPr="008001B5">
        <w:rPr>
          <w:rFonts w:asciiTheme="majorBidi" w:hAnsiTheme="majorBidi" w:cstheme="majorBidi"/>
          <w:i/>
          <w:iCs/>
          <w:sz w:val="20"/>
          <w:szCs w:val="20"/>
        </w:rPr>
        <w:t xml:space="preserve"> in total</w:t>
      </w:r>
      <w:r w:rsidR="00D24575" w:rsidRPr="008001B5">
        <w:rPr>
          <w:rFonts w:asciiTheme="majorBidi" w:hAnsiTheme="majorBidi" w:cstheme="majorBidi"/>
          <w:i/>
          <w:iCs/>
          <w:sz w:val="20"/>
          <w:szCs w:val="20"/>
        </w:rPr>
        <w:t xml:space="preserve"> at 0nm focal plane.</w:t>
      </w:r>
    </w:p>
    <w:p w14:paraId="696A1068" w14:textId="77777777" w:rsidR="00D24575" w:rsidRPr="008001B5" w:rsidRDefault="00D24575" w:rsidP="00C901D5">
      <w:pPr>
        <w:rPr>
          <w:rFonts w:asciiTheme="majorBidi" w:hAnsiTheme="majorBidi" w:cstheme="majorBidi"/>
          <w:i/>
          <w:iCs/>
          <w:sz w:val="20"/>
          <w:szCs w:val="20"/>
        </w:rPr>
      </w:pPr>
      <w:r w:rsidRPr="008001B5">
        <w:rPr>
          <w:rFonts w:asciiTheme="majorBidi" w:hAnsiTheme="majorBidi" w:cstheme="majorBidi"/>
          <w:i/>
          <w:iCs/>
          <w:sz w:val="20"/>
          <w:szCs w:val="20"/>
        </w:rPr>
        <w:t>*****</w:t>
      </w:r>
      <w:r w:rsidR="00C901D5" w:rsidRPr="008001B5">
        <w:rPr>
          <w:rFonts w:asciiTheme="majorBidi" w:hAnsiTheme="majorBidi" w:cstheme="majorBidi"/>
          <w:i/>
          <w:iCs/>
          <w:sz w:val="20"/>
          <w:szCs w:val="20"/>
        </w:rPr>
        <w:t>R</w:t>
      </w:r>
      <w:r w:rsidRPr="008001B5">
        <w:rPr>
          <w:rFonts w:asciiTheme="majorBidi" w:hAnsiTheme="majorBidi" w:cstheme="majorBidi"/>
          <w:i/>
          <w:iCs/>
          <w:sz w:val="20"/>
          <w:szCs w:val="20"/>
        </w:rPr>
        <w:t>epeated 10 times for 10 SLN movies at -400nm focal plane.</w:t>
      </w:r>
    </w:p>
    <w:p w14:paraId="25045B45" w14:textId="77777777" w:rsidR="00D24575" w:rsidRPr="008001B5" w:rsidRDefault="00D24575" w:rsidP="00C901D5">
      <w:pPr>
        <w:rPr>
          <w:rFonts w:asciiTheme="majorBidi" w:hAnsiTheme="majorBidi" w:cstheme="majorBidi"/>
          <w:i/>
          <w:iCs/>
          <w:sz w:val="20"/>
          <w:szCs w:val="20"/>
        </w:rPr>
      </w:pPr>
      <w:r w:rsidRPr="008001B5">
        <w:rPr>
          <w:rFonts w:asciiTheme="majorBidi" w:hAnsiTheme="majorBidi" w:cstheme="majorBidi"/>
          <w:i/>
          <w:iCs/>
          <w:sz w:val="20"/>
          <w:szCs w:val="20"/>
        </w:rPr>
        <w:t>******</w:t>
      </w:r>
      <w:r w:rsidR="00C901D5" w:rsidRPr="008001B5">
        <w:rPr>
          <w:rFonts w:asciiTheme="majorBidi" w:hAnsiTheme="majorBidi" w:cstheme="majorBidi"/>
          <w:i/>
          <w:iCs/>
          <w:sz w:val="20"/>
          <w:szCs w:val="20"/>
        </w:rPr>
        <w:t>R</w:t>
      </w:r>
      <w:r w:rsidRPr="008001B5">
        <w:rPr>
          <w:rFonts w:asciiTheme="majorBidi" w:hAnsiTheme="majorBidi" w:cstheme="majorBidi"/>
          <w:i/>
          <w:iCs/>
          <w:sz w:val="20"/>
          <w:szCs w:val="20"/>
        </w:rPr>
        <w:t xml:space="preserve">epeated 10 times to record 30000 </w:t>
      </w:r>
      <w:proofErr w:type="gramStart"/>
      <w:r w:rsidRPr="008001B5">
        <w:rPr>
          <w:rFonts w:asciiTheme="majorBidi" w:hAnsiTheme="majorBidi" w:cstheme="majorBidi"/>
          <w:i/>
          <w:iCs/>
          <w:sz w:val="20"/>
          <w:szCs w:val="20"/>
        </w:rPr>
        <w:t>frame</w:t>
      </w:r>
      <w:proofErr w:type="gramEnd"/>
      <w:r w:rsidRPr="008001B5">
        <w:rPr>
          <w:rFonts w:asciiTheme="majorBidi" w:hAnsiTheme="majorBidi" w:cstheme="majorBidi"/>
          <w:i/>
          <w:iCs/>
          <w:sz w:val="20"/>
          <w:szCs w:val="20"/>
        </w:rPr>
        <w:t xml:space="preserve"> in total at -400nm focal plane.</w:t>
      </w:r>
    </w:p>
    <w:p w14:paraId="332E38B7" w14:textId="77777777" w:rsidR="00D24575" w:rsidRPr="008001B5" w:rsidRDefault="00D24575" w:rsidP="00D24575">
      <w:pPr>
        <w:rPr>
          <w:rFonts w:asciiTheme="majorBidi" w:hAnsiTheme="majorBidi" w:cstheme="majorBidi"/>
          <w:i/>
          <w:iCs/>
          <w:sz w:val="20"/>
          <w:szCs w:val="20"/>
        </w:rPr>
      </w:pPr>
    </w:p>
    <w:p w14:paraId="0F42855F" w14:textId="77777777" w:rsidR="00D24575" w:rsidRPr="008001B5" w:rsidRDefault="00D24575" w:rsidP="00643709">
      <w:pPr>
        <w:rPr>
          <w:rFonts w:asciiTheme="majorBidi" w:hAnsiTheme="majorBidi" w:cstheme="majorBidi"/>
          <w:sz w:val="20"/>
          <w:szCs w:val="20"/>
        </w:rPr>
      </w:pPr>
    </w:p>
    <w:p w14:paraId="06034C88" w14:textId="77777777" w:rsidR="00B00F4F" w:rsidRPr="008001B5" w:rsidRDefault="00B00F4F" w:rsidP="0050150E">
      <w:pPr>
        <w:rPr>
          <w:rFonts w:asciiTheme="majorBidi" w:hAnsiTheme="majorBidi" w:cstheme="majorBidi"/>
        </w:rPr>
      </w:pPr>
    </w:p>
    <w:p w14:paraId="479BA7AA" w14:textId="77777777" w:rsidR="00863640" w:rsidRPr="008001B5" w:rsidRDefault="00863640">
      <w:pPr>
        <w:rPr>
          <w:rFonts w:asciiTheme="majorBidi" w:hAnsiTheme="majorBidi" w:cstheme="majorBidi"/>
        </w:rPr>
      </w:pPr>
      <w:r w:rsidRPr="008001B5">
        <w:rPr>
          <w:rFonts w:asciiTheme="majorBidi" w:hAnsiTheme="majorBidi" w:cstheme="majorBidi"/>
        </w:rPr>
        <w:br w:type="page"/>
      </w:r>
    </w:p>
    <w:tbl>
      <w:tblPr>
        <w:tblStyle w:val="GridTable4-Accent5"/>
        <w:tblpPr w:leftFromText="180" w:rightFromText="180" w:vertAnchor="text" w:horzAnchor="margin" w:tblpY="227"/>
        <w:tblW w:w="4273" w:type="pct"/>
        <w:tblLook w:val="04A0" w:firstRow="1" w:lastRow="0" w:firstColumn="1" w:lastColumn="0" w:noHBand="0" w:noVBand="1"/>
      </w:tblPr>
      <w:tblGrid>
        <w:gridCol w:w="587"/>
        <w:gridCol w:w="1363"/>
        <w:gridCol w:w="1304"/>
        <w:gridCol w:w="3836"/>
        <w:gridCol w:w="901"/>
      </w:tblGrid>
      <w:tr w:rsidR="0066740E" w:rsidRPr="008001B5" w14:paraId="677267C4" w14:textId="77777777" w:rsidTr="006674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5"/>
            <w:vAlign w:val="center"/>
          </w:tcPr>
          <w:p w14:paraId="397C0FAE" w14:textId="77777777" w:rsidR="0066740E" w:rsidRPr="008001B5" w:rsidRDefault="0066740E" w:rsidP="0066740E">
            <w:pPr>
              <w:jc w:val="center"/>
              <w:rPr>
                <w:rFonts w:asciiTheme="majorBidi" w:hAnsiTheme="majorBidi" w:cstheme="majorBidi"/>
                <w:i/>
                <w:iCs/>
                <w:sz w:val="20"/>
                <w:szCs w:val="20"/>
              </w:rPr>
            </w:pPr>
            <w:r w:rsidRPr="008001B5">
              <w:rPr>
                <w:rFonts w:asciiTheme="majorBidi" w:hAnsiTheme="majorBidi" w:cstheme="majorBidi"/>
                <w:i/>
                <w:iCs/>
                <w:sz w:val="20"/>
                <w:szCs w:val="20"/>
              </w:rPr>
              <w:lastRenderedPageBreak/>
              <w:t>Table S2: Recommended names for saving image files to use our MATLAB code for CP analysis</w:t>
            </w:r>
          </w:p>
        </w:tc>
      </w:tr>
      <w:tr w:rsidR="0066740E" w:rsidRPr="008001B5" w14:paraId="7C23496C" w14:textId="77777777" w:rsidTr="0066740E">
        <w:trPr>
          <w:cnfStyle w:val="000000100000" w:firstRow="0" w:lastRow="0" w:firstColumn="0" w:lastColumn="0" w:oddVBand="0" w:evenVBand="0" w:oddHBand="1" w:evenHBand="0" w:firstRowFirstColumn="0" w:firstRowLastColumn="0" w:lastRowFirstColumn="0" w:lastRowLastColumn="0"/>
          <w:trHeight w:val="1006"/>
        </w:trPr>
        <w:tc>
          <w:tcPr>
            <w:cnfStyle w:val="001000000000" w:firstRow="0" w:lastRow="0" w:firstColumn="1" w:lastColumn="0" w:oddVBand="0" w:evenVBand="0" w:oddHBand="0" w:evenHBand="0" w:firstRowFirstColumn="0" w:firstRowLastColumn="0" w:lastRowFirstColumn="0" w:lastRowLastColumn="0"/>
            <w:tcW w:w="367" w:type="pct"/>
            <w:vAlign w:val="center"/>
          </w:tcPr>
          <w:p w14:paraId="2B03B713" w14:textId="77777777" w:rsidR="0066740E" w:rsidRPr="008001B5" w:rsidRDefault="0066740E" w:rsidP="0066740E">
            <w:pPr>
              <w:jc w:val="center"/>
              <w:rPr>
                <w:rFonts w:asciiTheme="majorBidi" w:hAnsiTheme="majorBidi" w:cstheme="majorBidi"/>
                <w:i/>
                <w:iCs/>
                <w:sz w:val="20"/>
                <w:szCs w:val="20"/>
              </w:rPr>
            </w:pPr>
            <w:r w:rsidRPr="008001B5">
              <w:rPr>
                <w:rFonts w:asciiTheme="majorBidi" w:hAnsiTheme="majorBidi" w:cstheme="majorBidi"/>
                <w:i/>
                <w:iCs/>
                <w:sz w:val="20"/>
                <w:szCs w:val="20"/>
              </w:rPr>
              <w:t>Step</w:t>
            </w:r>
          </w:p>
        </w:tc>
        <w:tc>
          <w:tcPr>
            <w:tcW w:w="853" w:type="pct"/>
            <w:vAlign w:val="center"/>
          </w:tcPr>
          <w:p w14:paraId="48932AD2" w14:textId="77777777" w:rsidR="0066740E" w:rsidRPr="008001B5" w:rsidRDefault="0066740E" w:rsidP="0066740E">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i/>
                <w:iCs/>
                <w:sz w:val="20"/>
                <w:szCs w:val="20"/>
              </w:rPr>
            </w:pPr>
            <w:r w:rsidRPr="008001B5">
              <w:rPr>
                <w:rFonts w:asciiTheme="majorBidi" w:hAnsiTheme="majorBidi" w:cstheme="majorBidi"/>
                <w:i/>
                <w:iCs/>
                <w:sz w:val="20"/>
                <w:szCs w:val="20"/>
              </w:rPr>
              <w:t>Type of the Movie Recorded</w:t>
            </w:r>
          </w:p>
        </w:tc>
        <w:tc>
          <w:tcPr>
            <w:tcW w:w="816" w:type="pct"/>
            <w:vAlign w:val="center"/>
          </w:tcPr>
          <w:p w14:paraId="50DE88BD" w14:textId="77777777" w:rsidR="0066740E" w:rsidRPr="008001B5" w:rsidRDefault="0066740E" w:rsidP="0066740E">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i/>
                <w:iCs/>
                <w:sz w:val="20"/>
                <w:szCs w:val="20"/>
              </w:rPr>
            </w:pPr>
            <w:r w:rsidRPr="008001B5">
              <w:rPr>
                <w:rFonts w:asciiTheme="majorBidi" w:hAnsiTheme="majorBidi" w:cstheme="majorBidi"/>
                <w:i/>
                <w:iCs/>
                <w:sz w:val="20"/>
                <w:szCs w:val="20"/>
              </w:rPr>
              <w:t>Suggested Format of the Name</w:t>
            </w:r>
          </w:p>
        </w:tc>
        <w:tc>
          <w:tcPr>
            <w:tcW w:w="2400" w:type="pct"/>
            <w:vAlign w:val="center"/>
          </w:tcPr>
          <w:p w14:paraId="04309B52" w14:textId="77777777" w:rsidR="0066740E" w:rsidRPr="008001B5" w:rsidRDefault="0066740E" w:rsidP="0066740E">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i/>
                <w:iCs/>
                <w:sz w:val="20"/>
                <w:szCs w:val="20"/>
                <w:vertAlign w:val="superscript"/>
              </w:rPr>
            </w:pPr>
            <w:r w:rsidRPr="008001B5">
              <w:rPr>
                <w:rFonts w:asciiTheme="majorBidi" w:hAnsiTheme="majorBidi" w:cstheme="majorBidi"/>
                <w:i/>
                <w:iCs/>
                <w:sz w:val="20"/>
                <w:szCs w:val="20"/>
              </w:rPr>
              <w:t>Example of Name*</w:t>
            </w:r>
          </w:p>
        </w:tc>
        <w:tc>
          <w:tcPr>
            <w:tcW w:w="564" w:type="pct"/>
            <w:vAlign w:val="center"/>
          </w:tcPr>
          <w:p w14:paraId="57C35867" w14:textId="77777777" w:rsidR="0066740E" w:rsidRPr="008001B5" w:rsidRDefault="0066740E" w:rsidP="0066740E">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i/>
                <w:iCs/>
                <w:sz w:val="20"/>
                <w:szCs w:val="20"/>
              </w:rPr>
            </w:pPr>
            <w:r w:rsidRPr="008001B5">
              <w:rPr>
                <w:rFonts w:asciiTheme="majorBidi" w:hAnsiTheme="majorBidi" w:cstheme="majorBidi"/>
                <w:i/>
                <w:iCs/>
                <w:sz w:val="20"/>
                <w:szCs w:val="20"/>
              </w:rPr>
              <w:t>File Format</w:t>
            </w:r>
          </w:p>
        </w:tc>
      </w:tr>
      <w:tr w:rsidR="0066740E" w:rsidRPr="008001B5" w14:paraId="104159F6" w14:textId="77777777" w:rsidTr="0066740E">
        <w:trPr>
          <w:cantSplit/>
          <w:trHeight w:val="4176"/>
        </w:trPr>
        <w:tc>
          <w:tcPr>
            <w:cnfStyle w:val="001000000000" w:firstRow="0" w:lastRow="0" w:firstColumn="1" w:lastColumn="0" w:oddVBand="0" w:evenVBand="0" w:oddHBand="0" w:evenHBand="0" w:firstRowFirstColumn="0" w:firstRowLastColumn="0" w:lastRowFirstColumn="0" w:lastRowLastColumn="0"/>
            <w:tcW w:w="367" w:type="pct"/>
            <w:vAlign w:val="center"/>
          </w:tcPr>
          <w:p w14:paraId="70C4A48D" w14:textId="77777777" w:rsidR="0066740E" w:rsidRPr="008001B5" w:rsidRDefault="0066740E" w:rsidP="0066740E">
            <w:pPr>
              <w:jc w:val="center"/>
              <w:rPr>
                <w:rFonts w:asciiTheme="majorBidi" w:hAnsiTheme="majorBidi" w:cstheme="majorBidi"/>
                <w:b w:val="0"/>
                <w:bCs w:val="0"/>
                <w:i/>
                <w:iCs/>
                <w:sz w:val="20"/>
                <w:szCs w:val="20"/>
              </w:rPr>
            </w:pPr>
            <w:r w:rsidRPr="008001B5">
              <w:rPr>
                <w:rFonts w:asciiTheme="majorBidi" w:hAnsiTheme="majorBidi" w:cstheme="majorBidi"/>
                <w:i/>
                <w:iCs/>
                <w:sz w:val="20"/>
                <w:szCs w:val="20"/>
              </w:rPr>
              <w:t>59-60</w:t>
            </w:r>
          </w:p>
        </w:tc>
        <w:tc>
          <w:tcPr>
            <w:tcW w:w="853" w:type="pct"/>
            <w:vAlign w:val="center"/>
          </w:tcPr>
          <w:p w14:paraId="42E999DA" w14:textId="77777777" w:rsidR="0066740E" w:rsidRPr="008001B5" w:rsidRDefault="0066740E" w:rsidP="0066740E">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i/>
                <w:iCs/>
                <w:sz w:val="20"/>
                <w:szCs w:val="20"/>
              </w:rPr>
            </w:pPr>
            <w:r w:rsidRPr="008001B5">
              <w:rPr>
                <w:rFonts w:asciiTheme="majorBidi" w:hAnsiTheme="majorBidi" w:cstheme="majorBidi"/>
                <w:i/>
                <w:iCs/>
                <w:sz w:val="20"/>
                <w:szCs w:val="20"/>
              </w:rPr>
              <w:t>SLN movie recorded at red channel with excitation at 642 nm</w:t>
            </w:r>
          </w:p>
          <w:p w14:paraId="16C017F0" w14:textId="77777777" w:rsidR="0066740E" w:rsidRPr="008001B5" w:rsidRDefault="0066740E" w:rsidP="0066740E">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i/>
                <w:iCs/>
                <w:sz w:val="20"/>
                <w:szCs w:val="20"/>
              </w:rPr>
            </w:pPr>
          </w:p>
          <w:p w14:paraId="62632090" w14:textId="77777777" w:rsidR="0066740E" w:rsidRPr="008001B5" w:rsidRDefault="0066740E" w:rsidP="0066740E">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i/>
                <w:iCs/>
                <w:sz w:val="20"/>
                <w:szCs w:val="20"/>
              </w:rPr>
            </w:pPr>
          </w:p>
        </w:tc>
        <w:tc>
          <w:tcPr>
            <w:tcW w:w="816" w:type="pct"/>
            <w:textDirection w:val="btLr"/>
            <w:vAlign w:val="center"/>
          </w:tcPr>
          <w:p w14:paraId="0FE50E01" w14:textId="77777777" w:rsidR="0066740E" w:rsidRPr="008001B5" w:rsidRDefault="0066740E" w:rsidP="0066740E">
            <w:pPr>
              <w:ind w:left="113" w:right="113"/>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i/>
                <w:iCs/>
                <w:sz w:val="20"/>
                <w:szCs w:val="20"/>
              </w:rPr>
            </w:pPr>
            <w:r w:rsidRPr="008001B5">
              <w:rPr>
                <w:rFonts w:asciiTheme="majorBidi" w:hAnsiTheme="majorBidi" w:cstheme="majorBidi"/>
                <w:i/>
                <w:iCs/>
                <w:sz w:val="20"/>
                <w:szCs w:val="20"/>
              </w:rPr>
              <w:t>Samplename_SLN_ex642_</w:t>
            </w:r>
            <w:proofErr w:type="gramStart"/>
            <w:r w:rsidRPr="008001B5">
              <w:rPr>
                <w:rFonts w:asciiTheme="majorBidi" w:hAnsiTheme="majorBidi" w:cstheme="majorBidi"/>
                <w:i/>
                <w:iCs/>
                <w:sz w:val="20"/>
                <w:szCs w:val="20"/>
              </w:rPr>
              <w:t>number.fits</w:t>
            </w:r>
            <w:proofErr w:type="gramEnd"/>
          </w:p>
        </w:tc>
        <w:tc>
          <w:tcPr>
            <w:tcW w:w="2400" w:type="pct"/>
            <w:vAlign w:val="center"/>
          </w:tcPr>
          <w:p w14:paraId="61570019" w14:textId="77777777" w:rsidR="0066740E" w:rsidRPr="008001B5" w:rsidRDefault="0066740E" w:rsidP="0066740E">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sidRPr="008001B5">
              <w:rPr>
                <w:rFonts w:asciiTheme="majorBidi" w:hAnsiTheme="majorBidi" w:cstheme="majorBidi"/>
                <w:sz w:val="20"/>
                <w:szCs w:val="20"/>
              </w:rPr>
              <w:t>JE8ERMActin_SLN_ex642_</w:t>
            </w:r>
            <w:proofErr w:type="gramStart"/>
            <w:r w:rsidRPr="008001B5">
              <w:rPr>
                <w:rFonts w:asciiTheme="majorBidi" w:hAnsiTheme="majorBidi" w:cstheme="majorBidi"/>
                <w:sz w:val="20"/>
                <w:szCs w:val="20"/>
              </w:rPr>
              <w:t>00.fits</w:t>
            </w:r>
            <w:proofErr w:type="gramEnd"/>
          </w:p>
        </w:tc>
        <w:tc>
          <w:tcPr>
            <w:tcW w:w="564" w:type="pct"/>
            <w:vAlign w:val="center"/>
          </w:tcPr>
          <w:p w14:paraId="61ABA0B6" w14:textId="77777777" w:rsidR="0066740E" w:rsidRPr="008001B5" w:rsidRDefault="0066740E" w:rsidP="0066740E">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i/>
                <w:iCs/>
                <w:sz w:val="20"/>
                <w:szCs w:val="20"/>
              </w:rPr>
            </w:pPr>
            <w:r w:rsidRPr="008001B5">
              <w:rPr>
                <w:rFonts w:asciiTheme="majorBidi" w:hAnsiTheme="majorBidi" w:cstheme="majorBidi"/>
                <w:i/>
                <w:iCs/>
                <w:sz w:val="20"/>
                <w:szCs w:val="20"/>
              </w:rPr>
              <w:t>‘fits’</w:t>
            </w:r>
          </w:p>
        </w:tc>
      </w:tr>
      <w:tr w:rsidR="0066740E" w:rsidRPr="008001B5" w14:paraId="47C66BD2" w14:textId="77777777" w:rsidTr="0066740E">
        <w:trPr>
          <w:cnfStyle w:val="000000100000" w:firstRow="0" w:lastRow="0" w:firstColumn="0" w:lastColumn="0" w:oddVBand="0" w:evenVBand="0" w:oddHBand="1" w:evenHBand="0" w:firstRowFirstColumn="0" w:firstRowLastColumn="0" w:lastRowFirstColumn="0" w:lastRowLastColumn="0"/>
          <w:cantSplit/>
          <w:trHeight w:val="4490"/>
        </w:trPr>
        <w:tc>
          <w:tcPr>
            <w:cnfStyle w:val="001000000000" w:firstRow="0" w:lastRow="0" w:firstColumn="1" w:lastColumn="0" w:oddVBand="0" w:evenVBand="0" w:oddHBand="0" w:evenHBand="0" w:firstRowFirstColumn="0" w:firstRowLastColumn="0" w:lastRowFirstColumn="0" w:lastRowLastColumn="0"/>
            <w:tcW w:w="367" w:type="pct"/>
            <w:vAlign w:val="center"/>
          </w:tcPr>
          <w:p w14:paraId="3624DECD" w14:textId="77777777" w:rsidR="0066740E" w:rsidRPr="008001B5" w:rsidRDefault="0066740E" w:rsidP="0066740E">
            <w:pPr>
              <w:jc w:val="center"/>
              <w:rPr>
                <w:rFonts w:asciiTheme="majorBidi" w:hAnsiTheme="majorBidi" w:cstheme="majorBidi"/>
                <w:i/>
                <w:iCs/>
                <w:sz w:val="20"/>
                <w:szCs w:val="20"/>
              </w:rPr>
            </w:pPr>
            <w:r w:rsidRPr="008001B5">
              <w:rPr>
                <w:rFonts w:asciiTheme="majorBidi" w:hAnsiTheme="majorBidi" w:cstheme="majorBidi"/>
                <w:i/>
                <w:iCs/>
                <w:sz w:val="20"/>
                <w:szCs w:val="20"/>
              </w:rPr>
              <w:t>63-64</w:t>
            </w:r>
          </w:p>
        </w:tc>
        <w:tc>
          <w:tcPr>
            <w:tcW w:w="853" w:type="pct"/>
            <w:vAlign w:val="center"/>
          </w:tcPr>
          <w:p w14:paraId="3F842D4C" w14:textId="77777777" w:rsidR="0066740E" w:rsidRPr="008001B5" w:rsidRDefault="0066740E" w:rsidP="0066740E">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i/>
                <w:iCs/>
                <w:sz w:val="20"/>
                <w:szCs w:val="20"/>
              </w:rPr>
            </w:pPr>
            <w:r w:rsidRPr="008001B5">
              <w:rPr>
                <w:rFonts w:asciiTheme="majorBidi" w:hAnsiTheme="majorBidi" w:cstheme="majorBidi"/>
                <w:i/>
                <w:iCs/>
                <w:sz w:val="20"/>
                <w:szCs w:val="20"/>
              </w:rPr>
              <w:t>SLN movie recorded at green channel with excitation at 532 nm</w:t>
            </w:r>
          </w:p>
          <w:p w14:paraId="4CCA99BF" w14:textId="77777777" w:rsidR="0066740E" w:rsidRPr="008001B5" w:rsidRDefault="0066740E" w:rsidP="0066740E">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i/>
                <w:iCs/>
                <w:sz w:val="20"/>
                <w:szCs w:val="20"/>
              </w:rPr>
            </w:pPr>
          </w:p>
        </w:tc>
        <w:tc>
          <w:tcPr>
            <w:tcW w:w="816" w:type="pct"/>
            <w:textDirection w:val="btLr"/>
            <w:vAlign w:val="center"/>
          </w:tcPr>
          <w:p w14:paraId="137905C3" w14:textId="77777777" w:rsidR="0066740E" w:rsidRPr="008001B5" w:rsidRDefault="0066740E" w:rsidP="0066740E">
            <w:pPr>
              <w:ind w:left="113" w:right="113"/>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i/>
                <w:iCs/>
                <w:sz w:val="20"/>
                <w:szCs w:val="20"/>
              </w:rPr>
            </w:pPr>
            <w:r w:rsidRPr="008001B5">
              <w:rPr>
                <w:rFonts w:asciiTheme="majorBidi" w:hAnsiTheme="majorBidi" w:cstheme="majorBidi"/>
                <w:i/>
                <w:iCs/>
                <w:sz w:val="20"/>
                <w:szCs w:val="20"/>
              </w:rPr>
              <w:t>Samplename_SLN_ex532_</w:t>
            </w:r>
            <w:proofErr w:type="gramStart"/>
            <w:r w:rsidRPr="008001B5">
              <w:rPr>
                <w:rFonts w:asciiTheme="majorBidi" w:hAnsiTheme="majorBidi" w:cstheme="majorBidi"/>
                <w:i/>
                <w:iCs/>
                <w:sz w:val="20"/>
                <w:szCs w:val="20"/>
              </w:rPr>
              <w:t>number.fits</w:t>
            </w:r>
            <w:proofErr w:type="gramEnd"/>
          </w:p>
        </w:tc>
        <w:tc>
          <w:tcPr>
            <w:tcW w:w="2400" w:type="pct"/>
            <w:vAlign w:val="center"/>
          </w:tcPr>
          <w:p w14:paraId="24DEC75C" w14:textId="77777777" w:rsidR="0066740E" w:rsidRPr="008001B5" w:rsidRDefault="0066740E" w:rsidP="0066740E">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i/>
                <w:iCs/>
                <w:sz w:val="20"/>
                <w:szCs w:val="20"/>
              </w:rPr>
            </w:pPr>
            <w:r w:rsidRPr="008001B5">
              <w:rPr>
                <w:rFonts w:asciiTheme="majorBidi" w:hAnsiTheme="majorBidi" w:cstheme="majorBidi"/>
                <w:sz w:val="20"/>
                <w:szCs w:val="20"/>
              </w:rPr>
              <w:t>JE8ERMActin_SLN_ex532_</w:t>
            </w:r>
            <w:proofErr w:type="gramStart"/>
            <w:r w:rsidRPr="008001B5">
              <w:rPr>
                <w:rFonts w:asciiTheme="majorBidi" w:hAnsiTheme="majorBidi" w:cstheme="majorBidi"/>
                <w:sz w:val="20"/>
                <w:szCs w:val="20"/>
              </w:rPr>
              <w:t>00.fits</w:t>
            </w:r>
            <w:proofErr w:type="gramEnd"/>
          </w:p>
        </w:tc>
        <w:tc>
          <w:tcPr>
            <w:tcW w:w="564" w:type="pct"/>
            <w:vAlign w:val="center"/>
          </w:tcPr>
          <w:p w14:paraId="1192CCC5" w14:textId="77777777" w:rsidR="0066740E" w:rsidRPr="008001B5" w:rsidRDefault="0066740E" w:rsidP="0066740E">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i/>
                <w:iCs/>
                <w:sz w:val="20"/>
                <w:szCs w:val="20"/>
              </w:rPr>
            </w:pPr>
            <w:r w:rsidRPr="008001B5">
              <w:rPr>
                <w:rFonts w:asciiTheme="majorBidi" w:hAnsiTheme="majorBidi" w:cstheme="majorBidi"/>
                <w:i/>
                <w:iCs/>
                <w:sz w:val="20"/>
                <w:szCs w:val="20"/>
              </w:rPr>
              <w:t>‘fits’</w:t>
            </w:r>
          </w:p>
        </w:tc>
      </w:tr>
    </w:tbl>
    <w:p w14:paraId="2223315B" w14:textId="77777777" w:rsidR="00B70EA3" w:rsidRPr="008001B5" w:rsidRDefault="00B70EA3">
      <w:pPr>
        <w:rPr>
          <w:rFonts w:asciiTheme="majorBidi" w:hAnsiTheme="majorBidi" w:cstheme="majorBidi"/>
          <w:b/>
          <w:bCs/>
          <w:sz w:val="24"/>
          <w:szCs w:val="24"/>
        </w:rPr>
      </w:pPr>
    </w:p>
    <w:p w14:paraId="3B293046" w14:textId="77777777" w:rsidR="00B70EA3" w:rsidRPr="008001B5" w:rsidRDefault="00B70EA3">
      <w:pPr>
        <w:rPr>
          <w:rFonts w:asciiTheme="majorBidi" w:hAnsiTheme="majorBidi" w:cstheme="majorBidi"/>
          <w:b/>
          <w:bCs/>
          <w:sz w:val="24"/>
          <w:szCs w:val="24"/>
        </w:rPr>
      </w:pPr>
    </w:p>
    <w:p w14:paraId="362DBA75" w14:textId="77777777" w:rsidR="00B70EA3" w:rsidRPr="008001B5" w:rsidRDefault="00B70EA3">
      <w:pPr>
        <w:rPr>
          <w:rFonts w:asciiTheme="majorBidi" w:hAnsiTheme="majorBidi" w:cstheme="majorBidi"/>
          <w:b/>
          <w:bCs/>
          <w:sz w:val="24"/>
          <w:szCs w:val="24"/>
        </w:rPr>
      </w:pPr>
    </w:p>
    <w:p w14:paraId="1356E9DB" w14:textId="77777777" w:rsidR="00B70EA3" w:rsidRPr="008001B5" w:rsidRDefault="00B70EA3">
      <w:pPr>
        <w:rPr>
          <w:rFonts w:asciiTheme="majorBidi" w:hAnsiTheme="majorBidi" w:cstheme="majorBidi"/>
          <w:b/>
          <w:bCs/>
          <w:sz w:val="24"/>
          <w:szCs w:val="24"/>
        </w:rPr>
      </w:pPr>
    </w:p>
    <w:p w14:paraId="085637C0" w14:textId="77777777" w:rsidR="00B70EA3" w:rsidRPr="008001B5" w:rsidRDefault="00B70EA3">
      <w:pPr>
        <w:rPr>
          <w:rFonts w:asciiTheme="majorBidi" w:hAnsiTheme="majorBidi" w:cstheme="majorBidi"/>
          <w:b/>
          <w:bCs/>
          <w:sz w:val="24"/>
          <w:szCs w:val="24"/>
        </w:rPr>
      </w:pPr>
    </w:p>
    <w:p w14:paraId="6EA57546" w14:textId="77777777" w:rsidR="00B70EA3" w:rsidRPr="008001B5" w:rsidRDefault="00B70EA3">
      <w:pPr>
        <w:rPr>
          <w:rFonts w:asciiTheme="majorBidi" w:hAnsiTheme="majorBidi" w:cstheme="majorBidi"/>
          <w:b/>
          <w:bCs/>
          <w:sz w:val="24"/>
          <w:szCs w:val="24"/>
        </w:rPr>
      </w:pPr>
    </w:p>
    <w:p w14:paraId="5C90E4EE" w14:textId="77777777" w:rsidR="00B70EA3" w:rsidRPr="008001B5" w:rsidRDefault="00B70EA3">
      <w:pPr>
        <w:rPr>
          <w:rFonts w:asciiTheme="majorBidi" w:hAnsiTheme="majorBidi" w:cstheme="majorBidi"/>
          <w:b/>
          <w:bCs/>
          <w:sz w:val="24"/>
          <w:szCs w:val="24"/>
        </w:rPr>
      </w:pPr>
    </w:p>
    <w:p w14:paraId="3DAB6AE2" w14:textId="77777777" w:rsidR="00B70EA3" w:rsidRPr="008001B5" w:rsidRDefault="00B70EA3">
      <w:pPr>
        <w:rPr>
          <w:rFonts w:asciiTheme="majorBidi" w:hAnsiTheme="majorBidi" w:cstheme="majorBidi"/>
          <w:b/>
          <w:bCs/>
          <w:sz w:val="24"/>
          <w:szCs w:val="24"/>
        </w:rPr>
      </w:pPr>
    </w:p>
    <w:p w14:paraId="74303392" w14:textId="77777777" w:rsidR="00B70EA3" w:rsidRPr="008001B5" w:rsidRDefault="00B70EA3">
      <w:pPr>
        <w:rPr>
          <w:rFonts w:asciiTheme="majorBidi" w:hAnsiTheme="majorBidi" w:cstheme="majorBidi"/>
          <w:b/>
          <w:bCs/>
          <w:sz w:val="24"/>
          <w:szCs w:val="24"/>
        </w:rPr>
      </w:pPr>
    </w:p>
    <w:p w14:paraId="78374F36" w14:textId="77777777" w:rsidR="00B70EA3" w:rsidRPr="008001B5" w:rsidRDefault="00B70EA3">
      <w:pPr>
        <w:rPr>
          <w:rFonts w:asciiTheme="majorBidi" w:hAnsiTheme="majorBidi" w:cstheme="majorBidi"/>
          <w:b/>
          <w:bCs/>
          <w:sz w:val="24"/>
          <w:szCs w:val="24"/>
        </w:rPr>
      </w:pPr>
    </w:p>
    <w:p w14:paraId="7CE6CF76" w14:textId="77777777" w:rsidR="00B70EA3" w:rsidRPr="008001B5" w:rsidRDefault="00B70EA3">
      <w:pPr>
        <w:rPr>
          <w:rFonts w:asciiTheme="majorBidi" w:hAnsiTheme="majorBidi" w:cstheme="majorBidi"/>
          <w:b/>
          <w:bCs/>
          <w:sz w:val="24"/>
          <w:szCs w:val="24"/>
        </w:rPr>
      </w:pPr>
    </w:p>
    <w:p w14:paraId="3DB1E405" w14:textId="77777777" w:rsidR="00B70EA3" w:rsidRPr="008001B5" w:rsidRDefault="00B70EA3">
      <w:pPr>
        <w:rPr>
          <w:rFonts w:asciiTheme="majorBidi" w:hAnsiTheme="majorBidi" w:cstheme="majorBidi"/>
          <w:b/>
          <w:bCs/>
          <w:sz w:val="24"/>
          <w:szCs w:val="24"/>
        </w:rPr>
      </w:pPr>
    </w:p>
    <w:p w14:paraId="6C855AEC" w14:textId="77777777" w:rsidR="00B70EA3" w:rsidRPr="008001B5" w:rsidRDefault="00B70EA3">
      <w:pPr>
        <w:rPr>
          <w:rFonts w:asciiTheme="majorBidi" w:hAnsiTheme="majorBidi" w:cstheme="majorBidi"/>
          <w:b/>
          <w:bCs/>
          <w:sz w:val="24"/>
          <w:szCs w:val="24"/>
        </w:rPr>
      </w:pPr>
    </w:p>
    <w:p w14:paraId="52FDF809" w14:textId="77777777" w:rsidR="00B70EA3" w:rsidRPr="008001B5" w:rsidRDefault="00B70EA3">
      <w:pPr>
        <w:rPr>
          <w:rFonts w:asciiTheme="majorBidi" w:hAnsiTheme="majorBidi" w:cstheme="majorBidi"/>
          <w:b/>
          <w:bCs/>
          <w:sz w:val="24"/>
          <w:szCs w:val="24"/>
        </w:rPr>
      </w:pPr>
    </w:p>
    <w:p w14:paraId="7421451D" w14:textId="77777777" w:rsidR="00B70EA3" w:rsidRPr="008001B5" w:rsidRDefault="00B70EA3">
      <w:pPr>
        <w:rPr>
          <w:rFonts w:asciiTheme="majorBidi" w:hAnsiTheme="majorBidi" w:cstheme="majorBidi"/>
          <w:b/>
          <w:bCs/>
          <w:sz w:val="24"/>
          <w:szCs w:val="24"/>
        </w:rPr>
      </w:pPr>
    </w:p>
    <w:p w14:paraId="3B654D31" w14:textId="77777777" w:rsidR="00B70EA3" w:rsidRPr="008001B5" w:rsidRDefault="00B70EA3">
      <w:pPr>
        <w:rPr>
          <w:rFonts w:asciiTheme="majorBidi" w:hAnsiTheme="majorBidi" w:cstheme="majorBidi"/>
          <w:b/>
          <w:bCs/>
          <w:sz w:val="24"/>
          <w:szCs w:val="24"/>
        </w:rPr>
      </w:pPr>
    </w:p>
    <w:p w14:paraId="384F1AC1" w14:textId="77777777" w:rsidR="00B70EA3" w:rsidRPr="008001B5" w:rsidRDefault="00B70EA3">
      <w:pPr>
        <w:rPr>
          <w:rFonts w:asciiTheme="majorBidi" w:hAnsiTheme="majorBidi" w:cstheme="majorBidi"/>
          <w:b/>
          <w:bCs/>
          <w:sz w:val="24"/>
          <w:szCs w:val="24"/>
        </w:rPr>
      </w:pPr>
    </w:p>
    <w:p w14:paraId="4DC242AB" w14:textId="77777777" w:rsidR="00B70EA3" w:rsidRPr="008001B5" w:rsidRDefault="00B70EA3">
      <w:pPr>
        <w:rPr>
          <w:rFonts w:asciiTheme="majorBidi" w:hAnsiTheme="majorBidi" w:cstheme="majorBidi"/>
          <w:b/>
          <w:bCs/>
          <w:sz w:val="24"/>
          <w:szCs w:val="24"/>
        </w:rPr>
      </w:pPr>
    </w:p>
    <w:p w14:paraId="30846AD2" w14:textId="77777777" w:rsidR="00B70EA3" w:rsidRPr="008001B5" w:rsidRDefault="00B70EA3">
      <w:pPr>
        <w:rPr>
          <w:rFonts w:asciiTheme="majorBidi" w:hAnsiTheme="majorBidi" w:cstheme="majorBidi"/>
          <w:b/>
          <w:bCs/>
          <w:sz w:val="24"/>
          <w:szCs w:val="24"/>
        </w:rPr>
      </w:pPr>
    </w:p>
    <w:p w14:paraId="6302C5D1" w14:textId="77777777" w:rsidR="00B70EA3" w:rsidRPr="008001B5" w:rsidRDefault="00B70EA3">
      <w:pPr>
        <w:rPr>
          <w:rFonts w:asciiTheme="majorBidi" w:hAnsiTheme="majorBidi" w:cstheme="majorBidi"/>
          <w:b/>
          <w:bCs/>
          <w:sz w:val="24"/>
          <w:szCs w:val="24"/>
        </w:rPr>
      </w:pPr>
    </w:p>
    <w:p w14:paraId="7C6BC05C" w14:textId="77777777" w:rsidR="00B70EA3" w:rsidRPr="008001B5" w:rsidRDefault="00B70EA3">
      <w:pPr>
        <w:rPr>
          <w:rFonts w:asciiTheme="majorBidi" w:hAnsiTheme="majorBidi" w:cstheme="majorBidi"/>
          <w:b/>
          <w:bCs/>
          <w:sz w:val="24"/>
          <w:szCs w:val="24"/>
        </w:rPr>
      </w:pPr>
    </w:p>
    <w:p w14:paraId="4CBF76AB" w14:textId="77777777" w:rsidR="00B70EA3" w:rsidRPr="008001B5" w:rsidRDefault="00B70EA3">
      <w:pPr>
        <w:rPr>
          <w:rFonts w:asciiTheme="majorBidi" w:hAnsiTheme="majorBidi" w:cstheme="majorBidi"/>
          <w:b/>
          <w:bCs/>
          <w:sz w:val="24"/>
          <w:szCs w:val="24"/>
        </w:rPr>
      </w:pPr>
    </w:p>
    <w:p w14:paraId="683851AA" w14:textId="77777777" w:rsidR="00B70EA3" w:rsidRPr="008001B5" w:rsidRDefault="00B70EA3">
      <w:pPr>
        <w:rPr>
          <w:rFonts w:asciiTheme="majorBidi" w:hAnsiTheme="majorBidi" w:cstheme="majorBidi"/>
          <w:b/>
          <w:bCs/>
          <w:sz w:val="24"/>
          <w:szCs w:val="24"/>
        </w:rPr>
      </w:pPr>
    </w:p>
    <w:p w14:paraId="53A1D4E7" w14:textId="77777777" w:rsidR="00B70EA3" w:rsidRPr="008001B5" w:rsidRDefault="00B70EA3" w:rsidP="00B70EA3">
      <w:pPr>
        <w:rPr>
          <w:rFonts w:asciiTheme="majorBidi" w:hAnsiTheme="majorBidi" w:cstheme="majorBidi"/>
          <w:sz w:val="20"/>
          <w:szCs w:val="20"/>
        </w:rPr>
      </w:pPr>
      <w:r w:rsidRPr="008001B5">
        <w:rPr>
          <w:rFonts w:asciiTheme="majorBidi" w:hAnsiTheme="majorBidi" w:cstheme="majorBidi"/>
          <w:i/>
          <w:iCs/>
          <w:sz w:val="20"/>
          <w:szCs w:val="20"/>
        </w:rPr>
        <w:t>* Sample Name should not contain any underscore (</w:t>
      </w:r>
      <w:proofErr w:type="gramStart"/>
      <w:r w:rsidRPr="008001B5">
        <w:rPr>
          <w:rFonts w:asciiTheme="majorBidi" w:hAnsiTheme="majorBidi" w:cstheme="majorBidi"/>
          <w:i/>
          <w:iCs/>
          <w:sz w:val="20"/>
          <w:szCs w:val="20"/>
        </w:rPr>
        <w:t>_ )</w:t>
      </w:r>
      <w:proofErr w:type="gramEnd"/>
      <w:r w:rsidRPr="008001B5">
        <w:rPr>
          <w:rFonts w:asciiTheme="majorBidi" w:hAnsiTheme="majorBidi" w:cstheme="majorBidi"/>
          <w:i/>
          <w:iCs/>
          <w:sz w:val="20"/>
          <w:szCs w:val="20"/>
        </w:rPr>
        <w:t xml:space="preserve">. In our case, the sample name is </w:t>
      </w:r>
      <w:r w:rsidRPr="008001B5">
        <w:rPr>
          <w:rFonts w:asciiTheme="majorBidi" w:hAnsiTheme="majorBidi" w:cstheme="majorBidi"/>
          <w:sz w:val="20"/>
          <w:szCs w:val="20"/>
        </w:rPr>
        <w:t>‘JE8ERMActin’.</w:t>
      </w:r>
    </w:p>
    <w:p w14:paraId="02717C36" w14:textId="77777777" w:rsidR="0066740E" w:rsidRPr="008001B5" w:rsidRDefault="0066740E">
      <w:pPr>
        <w:rPr>
          <w:rFonts w:asciiTheme="majorBidi" w:hAnsiTheme="majorBidi" w:cstheme="majorBidi"/>
          <w:b/>
          <w:bCs/>
          <w:sz w:val="24"/>
          <w:szCs w:val="24"/>
        </w:rPr>
      </w:pPr>
      <w:r w:rsidRPr="008001B5">
        <w:rPr>
          <w:rFonts w:asciiTheme="majorBidi" w:hAnsiTheme="majorBidi" w:cstheme="majorBidi"/>
          <w:b/>
          <w:bCs/>
          <w:sz w:val="24"/>
          <w:szCs w:val="24"/>
        </w:rPr>
        <w:br w:type="page"/>
      </w:r>
    </w:p>
    <w:p w14:paraId="56B6D25F" w14:textId="77777777" w:rsidR="0066740E" w:rsidRPr="008001B5" w:rsidRDefault="0066740E">
      <w:pPr>
        <w:rPr>
          <w:rFonts w:asciiTheme="majorBidi" w:hAnsiTheme="majorBidi" w:cstheme="majorBidi"/>
          <w:b/>
          <w:bCs/>
          <w:sz w:val="24"/>
          <w:szCs w:val="24"/>
        </w:rPr>
      </w:pPr>
    </w:p>
    <w:p w14:paraId="3EB16D8A" w14:textId="77777777" w:rsidR="00634433" w:rsidRPr="008001B5" w:rsidRDefault="00634433" w:rsidP="00634433">
      <w:pPr>
        <w:jc w:val="both"/>
        <w:rPr>
          <w:rFonts w:asciiTheme="majorBidi" w:hAnsiTheme="majorBidi" w:cstheme="majorBidi"/>
          <w:sz w:val="24"/>
          <w:szCs w:val="24"/>
        </w:rPr>
      </w:pPr>
      <w:r w:rsidRPr="008001B5">
        <w:rPr>
          <w:rFonts w:asciiTheme="majorBidi" w:hAnsiTheme="majorBidi" w:cstheme="majorBidi"/>
          <w:b/>
          <w:bCs/>
          <w:sz w:val="24"/>
          <w:szCs w:val="24"/>
        </w:rPr>
        <w:t>Prerequisites and environment</w:t>
      </w:r>
      <w:r w:rsidRPr="008001B5">
        <w:rPr>
          <w:rFonts w:asciiTheme="majorBidi" w:hAnsiTheme="majorBidi" w:cstheme="majorBidi"/>
          <w:sz w:val="24"/>
          <w:szCs w:val="24"/>
        </w:rPr>
        <w:t xml:space="preserve">:  </w:t>
      </w:r>
    </w:p>
    <w:p w14:paraId="37C42E9C" w14:textId="77777777" w:rsidR="00634433" w:rsidRPr="008001B5" w:rsidRDefault="00634433" w:rsidP="0066740E">
      <w:pPr>
        <w:jc w:val="both"/>
        <w:rPr>
          <w:rFonts w:asciiTheme="majorBidi" w:hAnsiTheme="majorBidi" w:cstheme="majorBidi"/>
          <w:sz w:val="24"/>
          <w:szCs w:val="24"/>
        </w:rPr>
      </w:pPr>
      <w:r w:rsidRPr="008001B5">
        <w:rPr>
          <w:rFonts w:asciiTheme="majorBidi" w:hAnsiTheme="majorBidi" w:cstheme="majorBidi"/>
          <w:sz w:val="24"/>
          <w:szCs w:val="24"/>
        </w:rPr>
        <w:t xml:space="preserve">MATLAB </w:t>
      </w:r>
      <w:r w:rsidRPr="008001B5">
        <w:rPr>
          <w:rFonts w:asciiTheme="majorBidi" w:hAnsiTheme="majorBidi" w:cstheme="majorBidi"/>
          <w:color w:val="000000"/>
          <w:sz w:val="24"/>
          <w:szCs w:val="24"/>
          <w:shd w:val="clear" w:color="auto" w:fill="F9F9F9"/>
        </w:rPr>
        <w:t>R20</w:t>
      </w:r>
      <w:r w:rsidR="0066740E" w:rsidRPr="008001B5">
        <w:rPr>
          <w:rFonts w:asciiTheme="majorBidi" w:hAnsiTheme="majorBidi" w:cstheme="majorBidi"/>
          <w:color w:val="000000"/>
          <w:sz w:val="24"/>
          <w:szCs w:val="24"/>
          <w:shd w:val="clear" w:color="auto" w:fill="F9F9F9"/>
        </w:rPr>
        <w:t>20</w:t>
      </w:r>
      <w:r w:rsidRPr="008001B5">
        <w:rPr>
          <w:rFonts w:asciiTheme="majorBidi" w:hAnsiTheme="majorBidi" w:cstheme="majorBidi"/>
          <w:color w:val="000000"/>
          <w:sz w:val="24"/>
          <w:szCs w:val="24"/>
          <w:shd w:val="clear" w:color="auto" w:fill="F9F9F9"/>
        </w:rPr>
        <w:t>a and onward</w:t>
      </w:r>
      <w:r w:rsidRPr="008001B5">
        <w:rPr>
          <w:rFonts w:asciiTheme="majorBidi" w:hAnsiTheme="majorBidi" w:cstheme="majorBidi"/>
          <w:sz w:val="24"/>
          <w:szCs w:val="24"/>
        </w:rPr>
        <w:t>.</w:t>
      </w:r>
    </w:p>
    <w:p w14:paraId="7C3CEA97" w14:textId="77777777" w:rsidR="00634433" w:rsidRPr="008001B5" w:rsidRDefault="00634433" w:rsidP="00634433">
      <w:pPr>
        <w:jc w:val="both"/>
        <w:rPr>
          <w:rFonts w:asciiTheme="majorBidi" w:hAnsiTheme="majorBidi" w:cstheme="majorBidi"/>
          <w:b/>
          <w:bCs/>
          <w:sz w:val="24"/>
          <w:szCs w:val="24"/>
        </w:rPr>
      </w:pPr>
      <w:r w:rsidRPr="008001B5">
        <w:rPr>
          <w:rFonts w:asciiTheme="majorBidi" w:hAnsiTheme="majorBidi" w:cstheme="majorBidi"/>
          <w:b/>
          <w:bCs/>
          <w:sz w:val="24"/>
          <w:szCs w:val="24"/>
        </w:rPr>
        <w:t>Installing the program:</w:t>
      </w:r>
    </w:p>
    <w:p w14:paraId="48008D7A" w14:textId="77777777" w:rsidR="00634433" w:rsidRPr="008001B5" w:rsidRDefault="00634433" w:rsidP="00634433">
      <w:pPr>
        <w:pStyle w:val="ListParagraph"/>
        <w:numPr>
          <w:ilvl w:val="0"/>
          <w:numId w:val="1"/>
        </w:numPr>
        <w:spacing w:after="0" w:line="240" w:lineRule="auto"/>
        <w:jc w:val="both"/>
        <w:rPr>
          <w:rFonts w:asciiTheme="majorBidi" w:hAnsiTheme="majorBidi" w:cstheme="majorBidi"/>
          <w:sz w:val="24"/>
          <w:szCs w:val="24"/>
        </w:rPr>
      </w:pPr>
      <w:r w:rsidRPr="008001B5">
        <w:rPr>
          <w:rFonts w:asciiTheme="majorBidi" w:hAnsiTheme="majorBidi" w:cstheme="majorBidi"/>
          <w:sz w:val="24"/>
          <w:szCs w:val="24"/>
        </w:rPr>
        <w:t>Place all the MATLAB code files into one folder.</w:t>
      </w:r>
    </w:p>
    <w:p w14:paraId="58406D71" w14:textId="77777777" w:rsidR="00634433" w:rsidRPr="008001B5" w:rsidRDefault="00634433" w:rsidP="00634433">
      <w:pPr>
        <w:pStyle w:val="ListParagraph"/>
        <w:numPr>
          <w:ilvl w:val="0"/>
          <w:numId w:val="1"/>
        </w:numPr>
        <w:spacing w:after="0" w:line="240" w:lineRule="auto"/>
        <w:jc w:val="both"/>
        <w:rPr>
          <w:rFonts w:asciiTheme="majorBidi" w:hAnsiTheme="majorBidi" w:cstheme="majorBidi"/>
          <w:sz w:val="24"/>
          <w:szCs w:val="24"/>
        </w:rPr>
      </w:pPr>
      <w:r w:rsidRPr="008001B5">
        <w:rPr>
          <w:rFonts w:asciiTheme="majorBidi" w:hAnsiTheme="majorBidi" w:cstheme="majorBidi"/>
          <w:sz w:val="24"/>
          <w:szCs w:val="24"/>
        </w:rPr>
        <w:t>Open MATLAB and add the path of this folder to the MATLAB path.</w:t>
      </w:r>
    </w:p>
    <w:p w14:paraId="3AB36603" w14:textId="77777777" w:rsidR="00634433" w:rsidRPr="008001B5" w:rsidRDefault="00634433" w:rsidP="00AA47F6">
      <w:pPr>
        <w:pStyle w:val="ListParagraph"/>
        <w:jc w:val="both"/>
        <w:rPr>
          <w:rFonts w:asciiTheme="majorBidi" w:hAnsiTheme="majorBidi" w:cstheme="majorBidi"/>
          <w:sz w:val="24"/>
          <w:szCs w:val="24"/>
        </w:rPr>
      </w:pPr>
      <w:r w:rsidRPr="008001B5">
        <w:rPr>
          <w:rFonts w:asciiTheme="majorBidi" w:hAnsiTheme="majorBidi" w:cstheme="majorBidi"/>
          <w:sz w:val="24"/>
          <w:szCs w:val="24"/>
        </w:rPr>
        <w:t xml:space="preserve">You can do this by selecting the 'Set Path' from the 'HOME' menu of the MATLAB main window. </w:t>
      </w:r>
    </w:p>
    <w:p w14:paraId="0F5D5264" w14:textId="77777777" w:rsidR="00830DF6" w:rsidRPr="008001B5" w:rsidRDefault="00830DF6" w:rsidP="00830DF6">
      <w:pPr>
        <w:pStyle w:val="ListParagraph"/>
        <w:ind w:left="0"/>
        <w:jc w:val="both"/>
        <w:rPr>
          <w:rFonts w:asciiTheme="majorBidi" w:hAnsiTheme="majorBidi" w:cstheme="majorBidi"/>
          <w:b/>
          <w:bCs/>
          <w:sz w:val="24"/>
          <w:szCs w:val="24"/>
        </w:rPr>
      </w:pPr>
    </w:p>
    <w:p w14:paraId="249CBE91" w14:textId="4E1A1880" w:rsidR="003D1B26" w:rsidRPr="00456DA8" w:rsidRDefault="003D1B26" w:rsidP="003D1B26">
      <w:pPr>
        <w:spacing w:after="120"/>
        <w:jc w:val="both"/>
        <w:rPr>
          <w:rFonts w:asciiTheme="majorBidi" w:hAnsiTheme="majorBidi" w:cstheme="majorBidi"/>
          <w:b/>
          <w:bCs/>
        </w:rPr>
      </w:pPr>
      <w:r w:rsidRPr="00456DA8">
        <w:rPr>
          <w:rFonts w:asciiTheme="majorBidi" w:hAnsiTheme="majorBidi" w:cstheme="majorBidi"/>
          <w:b/>
          <w:bCs/>
        </w:rPr>
        <w:t>Dataset Arability:</w:t>
      </w:r>
    </w:p>
    <w:p w14:paraId="2CBDE1B0" w14:textId="03A679D6" w:rsidR="003D1B26" w:rsidRDefault="003D1B26" w:rsidP="003D1B26">
      <w:pPr>
        <w:spacing w:after="120"/>
        <w:jc w:val="both"/>
        <w:rPr>
          <w:rFonts w:asciiTheme="majorBidi" w:hAnsiTheme="majorBidi" w:cstheme="majorBidi"/>
        </w:rPr>
      </w:pPr>
      <w:r w:rsidRPr="00AA0221">
        <w:rPr>
          <w:rFonts w:asciiTheme="majorBidi" w:hAnsiTheme="majorBidi" w:cstheme="majorBidi"/>
        </w:rPr>
        <w:t>Sample datasets</w:t>
      </w:r>
      <w:r>
        <w:rPr>
          <w:rFonts w:asciiTheme="majorBidi" w:hAnsiTheme="majorBidi" w:cstheme="majorBidi"/>
        </w:rPr>
        <w:t xml:space="preserve"> for ‘m</w:t>
      </w:r>
      <w:r w:rsidRPr="0080555C">
        <w:rPr>
          <w:rFonts w:asciiTheme="majorBidi" w:hAnsiTheme="majorBidi" w:cstheme="majorBidi"/>
        </w:rPr>
        <w:t>icrovillar cartography</w:t>
      </w:r>
      <w:r>
        <w:rPr>
          <w:rFonts w:asciiTheme="majorBidi" w:hAnsiTheme="majorBidi" w:cstheme="majorBidi"/>
        </w:rPr>
        <w:t>’ and ‘co-localization probability’ analysis can be downloaded from the ‘</w:t>
      </w:r>
      <w:proofErr w:type="spellStart"/>
      <w:r>
        <w:rPr>
          <w:rFonts w:asciiTheme="majorBidi" w:hAnsiTheme="majorBidi" w:cstheme="majorBidi"/>
        </w:rPr>
        <w:t>BioImage</w:t>
      </w:r>
      <w:proofErr w:type="spellEnd"/>
      <w:r>
        <w:rPr>
          <w:rFonts w:asciiTheme="majorBidi" w:hAnsiTheme="majorBidi" w:cstheme="majorBidi"/>
        </w:rPr>
        <w:t xml:space="preserve"> archive’ using the links given below:</w:t>
      </w:r>
    </w:p>
    <w:p w14:paraId="0B87EB9E" w14:textId="77777777" w:rsidR="003D1B26" w:rsidRDefault="003D1B26" w:rsidP="003D1B26">
      <w:pPr>
        <w:spacing w:after="120"/>
      </w:pPr>
      <w:r>
        <w:rPr>
          <w:rFonts w:asciiTheme="majorBidi" w:hAnsiTheme="majorBidi" w:cstheme="majorBidi"/>
        </w:rPr>
        <w:t>M</w:t>
      </w:r>
      <w:r w:rsidRPr="0080555C">
        <w:rPr>
          <w:rFonts w:asciiTheme="majorBidi" w:hAnsiTheme="majorBidi" w:cstheme="majorBidi"/>
        </w:rPr>
        <w:t xml:space="preserve">icrovillar </w:t>
      </w:r>
      <w:r>
        <w:rPr>
          <w:rFonts w:asciiTheme="majorBidi" w:hAnsiTheme="majorBidi" w:cstheme="majorBidi"/>
        </w:rPr>
        <w:t>C</w:t>
      </w:r>
      <w:r w:rsidRPr="0080555C">
        <w:rPr>
          <w:rFonts w:asciiTheme="majorBidi" w:hAnsiTheme="majorBidi" w:cstheme="majorBidi"/>
        </w:rPr>
        <w:t>artography</w:t>
      </w:r>
      <w:r>
        <w:rPr>
          <w:rFonts w:asciiTheme="majorBidi" w:hAnsiTheme="majorBidi" w:cstheme="majorBidi"/>
        </w:rPr>
        <w:t xml:space="preserve"> data: </w:t>
      </w:r>
      <w:hyperlink r:id="rId6" w:tgtFrame="_blank" w:history="1">
        <w:r>
          <w:rPr>
            <w:rStyle w:val="Hyperlink"/>
            <w:rFonts w:ascii="Arial" w:hAnsi="Arial" w:cs="Arial"/>
            <w:color w:val="1155CC"/>
            <w:shd w:val="clear" w:color="auto" w:fill="FFFFFF"/>
          </w:rPr>
          <w:t>https://www.ebi.ac.uk/biostudies/studies/S-BSST520</w:t>
        </w:r>
      </w:hyperlink>
      <w:r>
        <w:t xml:space="preserve"> (Accession: S-BSST520)</w:t>
      </w:r>
    </w:p>
    <w:p w14:paraId="7866B53B" w14:textId="77777777" w:rsidR="003D1B26" w:rsidRDefault="003D1B26" w:rsidP="003D1B26">
      <w:pPr>
        <w:spacing w:after="120"/>
        <w:rPr>
          <w:rFonts w:asciiTheme="majorBidi" w:hAnsiTheme="majorBidi" w:cstheme="majorBidi"/>
        </w:rPr>
      </w:pPr>
      <w:r>
        <w:t>Co-</w:t>
      </w:r>
      <w:r>
        <w:rPr>
          <w:rFonts w:asciiTheme="majorBidi" w:hAnsiTheme="majorBidi" w:cstheme="majorBidi"/>
        </w:rPr>
        <w:t xml:space="preserve">localization Probability Data: </w:t>
      </w:r>
      <w:hyperlink r:id="rId7" w:tgtFrame="_blank" w:history="1">
        <w:r>
          <w:rPr>
            <w:rStyle w:val="Hyperlink"/>
            <w:rFonts w:ascii="Arial" w:hAnsi="Arial" w:cs="Arial"/>
            <w:color w:val="1155CC"/>
            <w:shd w:val="clear" w:color="auto" w:fill="FFFFFF"/>
          </w:rPr>
          <w:t>https://www.ebi.ac.uk/biostudies/studies/S-BSST521</w:t>
        </w:r>
      </w:hyperlink>
      <w:r>
        <w:t xml:space="preserve"> (Accession: S-BSST521)</w:t>
      </w:r>
    </w:p>
    <w:p w14:paraId="3B774CA5" w14:textId="77777777" w:rsidR="003D1B26" w:rsidRDefault="003D1B26">
      <w:pPr>
        <w:rPr>
          <w:rFonts w:asciiTheme="majorBidi" w:hAnsiTheme="majorBidi" w:cstheme="majorBidi"/>
          <w:b/>
          <w:bCs/>
          <w:sz w:val="24"/>
          <w:szCs w:val="24"/>
        </w:rPr>
      </w:pPr>
      <w:r>
        <w:rPr>
          <w:rFonts w:asciiTheme="majorBidi" w:hAnsiTheme="majorBidi" w:cstheme="majorBidi"/>
          <w:b/>
          <w:bCs/>
          <w:sz w:val="24"/>
          <w:szCs w:val="24"/>
        </w:rPr>
        <w:br w:type="page"/>
      </w:r>
    </w:p>
    <w:p w14:paraId="0A2E7CE1" w14:textId="41D24A40" w:rsidR="00830DF6" w:rsidRPr="008001B5" w:rsidRDefault="00830DF6" w:rsidP="00830DF6">
      <w:pPr>
        <w:pStyle w:val="ListParagraph"/>
        <w:ind w:left="0"/>
        <w:jc w:val="both"/>
        <w:rPr>
          <w:rFonts w:asciiTheme="majorBidi" w:hAnsiTheme="majorBidi" w:cstheme="majorBidi"/>
          <w:b/>
          <w:bCs/>
          <w:sz w:val="24"/>
          <w:szCs w:val="24"/>
        </w:rPr>
      </w:pPr>
      <w:r w:rsidRPr="008001B5">
        <w:rPr>
          <w:rFonts w:asciiTheme="majorBidi" w:hAnsiTheme="majorBidi" w:cstheme="majorBidi"/>
          <w:b/>
          <w:bCs/>
          <w:sz w:val="24"/>
          <w:szCs w:val="24"/>
        </w:rPr>
        <w:lastRenderedPageBreak/>
        <w:t>Flowchart of Microvilli Cartography analysis:</w:t>
      </w:r>
    </w:p>
    <w:p w14:paraId="34798035" w14:textId="77777777" w:rsidR="00FF10FA" w:rsidRPr="008001B5" w:rsidRDefault="007A4476" w:rsidP="00830DF6">
      <w:pPr>
        <w:pStyle w:val="ListParagraph"/>
        <w:ind w:left="0"/>
        <w:jc w:val="both"/>
        <w:rPr>
          <w:rFonts w:asciiTheme="majorBidi" w:hAnsiTheme="majorBidi" w:cstheme="majorBidi"/>
          <w:b/>
          <w:bCs/>
          <w:sz w:val="24"/>
          <w:szCs w:val="24"/>
        </w:rPr>
      </w:pPr>
      <w:r w:rsidRPr="008001B5">
        <w:rPr>
          <w:rFonts w:asciiTheme="majorBidi" w:hAnsiTheme="majorBidi" w:cstheme="majorBidi"/>
          <w:b/>
          <w:bCs/>
          <w:noProof/>
          <w:sz w:val="24"/>
          <w:szCs w:val="24"/>
        </w:rPr>
        <w:drawing>
          <wp:anchor distT="0" distB="0" distL="114300" distR="114300" simplePos="0" relativeHeight="251693056" behindDoc="0" locked="0" layoutInCell="1" allowOverlap="1" wp14:anchorId="622F7274" wp14:editId="5146A5AE">
            <wp:simplePos x="0" y="0"/>
            <wp:positionH relativeFrom="column">
              <wp:posOffset>-47625</wp:posOffset>
            </wp:positionH>
            <wp:positionV relativeFrom="paragraph">
              <wp:posOffset>268605</wp:posOffset>
            </wp:positionV>
            <wp:extent cx="4628968" cy="5212080"/>
            <wp:effectExtent l="0" t="0" r="635" b="762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628968" cy="5212080"/>
                    </a:xfrm>
                    <a:prstGeom prst="rect">
                      <a:avLst/>
                    </a:prstGeom>
                    <a:noFill/>
                  </pic:spPr>
                </pic:pic>
              </a:graphicData>
            </a:graphic>
            <wp14:sizeRelH relativeFrom="margin">
              <wp14:pctWidth>0</wp14:pctWidth>
            </wp14:sizeRelH>
            <wp14:sizeRelV relativeFrom="margin">
              <wp14:pctHeight>0</wp14:pctHeight>
            </wp14:sizeRelV>
          </wp:anchor>
        </w:drawing>
      </w:r>
    </w:p>
    <w:p w14:paraId="34383B22" w14:textId="77777777" w:rsidR="00BD7D41" w:rsidRPr="008001B5" w:rsidRDefault="00BD7D41" w:rsidP="00830DF6">
      <w:pPr>
        <w:pStyle w:val="ListParagraph"/>
        <w:ind w:left="0"/>
        <w:jc w:val="both"/>
        <w:rPr>
          <w:rFonts w:asciiTheme="majorBidi" w:hAnsiTheme="majorBidi" w:cstheme="majorBidi"/>
          <w:b/>
          <w:bCs/>
          <w:sz w:val="20"/>
          <w:szCs w:val="20"/>
        </w:rPr>
      </w:pPr>
    </w:p>
    <w:p w14:paraId="6C4164EF" w14:textId="77777777" w:rsidR="00FF10FA" w:rsidRPr="008001B5" w:rsidRDefault="00FF10FA" w:rsidP="007A4476">
      <w:pPr>
        <w:pStyle w:val="ListParagraph"/>
        <w:ind w:left="0"/>
        <w:jc w:val="both"/>
        <w:rPr>
          <w:rFonts w:asciiTheme="majorBidi" w:hAnsiTheme="majorBidi" w:cstheme="majorBidi"/>
          <w:sz w:val="20"/>
          <w:szCs w:val="20"/>
        </w:rPr>
      </w:pPr>
      <w:r w:rsidRPr="008001B5">
        <w:rPr>
          <w:rFonts w:asciiTheme="majorBidi" w:hAnsiTheme="majorBidi" w:cstheme="majorBidi"/>
          <w:b/>
          <w:bCs/>
          <w:sz w:val="20"/>
          <w:szCs w:val="20"/>
        </w:rPr>
        <w:t>*</w:t>
      </w:r>
      <w:r w:rsidRPr="008001B5">
        <w:rPr>
          <w:rFonts w:asciiTheme="majorBidi" w:hAnsiTheme="majorBidi" w:cstheme="majorBidi"/>
          <w:sz w:val="20"/>
          <w:szCs w:val="20"/>
        </w:rPr>
        <w:t>All the selection</w:t>
      </w:r>
      <w:r w:rsidR="007A4476" w:rsidRPr="008001B5">
        <w:rPr>
          <w:rFonts w:asciiTheme="majorBidi" w:hAnsiTheme="majorBidi" w:cstheme="majorBidi"/>
          <w:sz w:val="20"/>
          <w:szCs w:val="20"/>
        </w:rPr>
        <w:t>s</w:t>
      </w:r>
      <w:r w:rsidRPr="008001B5">
        <w:rPr>
          <w:rFonts w:asciiTheme="majorBidi" w:hAnsiTheme="majorBidi" w:cstheme="majorBidi"/>
          <w:sz w:val="20"/>
          <w:szCs w:val="20"/>
        </w:rPr>
        <w:t xml:space="preserve"> from this point onwards </w:t>
      </w:r>
      <w:r w:rsidR="007A4476" w:rsidRPr="008001B5">
        <w:rPr>
          <w:rFonts w:asciiTheme="majorBidi" w:hAnsiTheme="majorBidi" w:cstheme="majorBidi"/>
          <w:sz w:val="20"/>
          <w:szCs w:val="20"/>
        </w:rPr>
        <w:t>are</w:t>
      </w:r>
      <w:r w:rsidRPr="008001B5">
        <w:rPr>
          <w:rFonts w:asciiTheme="majorBidi" w:hAnsiTheme="majorBidi" w:cstheme="majorBidi"/>
          <w:sz w:val="20"/>
          <w:szCs w:val="20"/>
        </w:rPr>
        <w:t xml:space="preserve"> done automatically.  </w:t>
      </w:r>
    </w:p>
    <w:p w14:paraId="23CA2002" w14:textId="77777777" w:rsidR="00830DF6" w:rsidRPr="008001B5" w:rsidRDefault="00717F93" w:rsidP="00062660">
      <w:pPr>
        <w:pStyle w:val="ListParagraph"/>
        <w:ind w:left="0"/>
        <w:jc w:val="both"/>
        <w:rPr>
          <w:rFonts w:asciiTheme="majorBidi" w:hAnsiTheme="majorBidi" w:cstheme="majorBidi"/>
          <w:sz w:val="20"/>
          <w:szCs w:val="20"/>
        </w:rPr>
      </w:pPr>
      <w:r w:rsidRPr="008001B5">
        <w:rPr>
          <w:rFonts w:asciiTheme="majorBidi" w:hAnsiTheme="majorBidi" w:cstheme="majorBidi"/>
          <w:b/>
          <w:bCs/>
          <w:sz w:val="20"/>
          <w:szCs w:val="20"/>
        </w:rPr>
        <w:t>*</w:t>
      </w:r>
      <w:r w:rsidR="00FF10FA" w:rsidRPr="008001B5">
        <w:rPr>
          <w:rFonts w:asciiTheme="majorBidi" w:hAnsiTheme="majorBidi" w:cstheme="majorBidi"/>
          <w:b/>
          <w:bCs/>
          <w:sz w:val="20"/>
          <w:szCs w:val="20"/>
        </w:rPr>
        <w:t>*</w:t>
      </w:r>
      <w:r w:rsidRPr="008001B5">
        <w:rPr>
          <w:rFonts w:asciiTheme="majorBidi" w:hAnsiTheme="majorBidi" w:cstheme="majorBidi"/>
          <w:sz w:val="20"/>
          <w:szCs w:val="20"/>
        </w:rPr>
        <w:t xml:space="preserve">The area of interest is </w:t>
      </w:r>
      <w:r w:rsidR="00FF10FA" w:rsidRPr="008001B5">
        <w:rPr>
          <w:rFonts w:asciiTheme="majorBidi" w:hAnsiTheme="majorBidi" w:cstheme="majorBidi"/>
          <w:sz w:val="20"/>
          <w:szCs w:val="20"/>
        </w:rPr>
        <w:t>also selected automatically,</w:t>
      </w:r>
      <w:r w:rsidRPr="008001B5">
        <w:rPr>
          <w:rFonts w:asciiTheme="majorBidi" w:hAnsiTheme="majorBidi" w:cstheme="majorBidi"/>
          <w:sz w:val="20"/>
          <w:szCs w:val="20"/>
        </w:rPr>
        <w:t xml:space="preserve"> as the</w:t>
      </w:r>
      <w:r w:rsidR="00826C7D" w:rsidRPr="008001B5">
        <w:rPr>
          <w:rFonts w:asciiTheme="majorBidi" w:hAnsiTheme="majorBidi" w:cstheme="majorBidi"/>
          <w:sz w:val="20"/>
          <w:szCs w:val="20"/>
        </w:rPr>
        <w:t xml:space="preserve"> rectangular area which encloses</w:t>
      </w:r>
      <w:r w:rsidRPr="008001B5">
        <w:rPr>
          <w:rFonts w:asciiTheme="majorBidi" w:hAnsiTheme="majorBidi" w:cstheme="majorBidi"/>
          <w:sz w:val="20"/>
          <w:szCs w:val="20"/>
        </w:rPr>
        <w:t xml:space="preserve"> </w:t>
      </w:r>
      <w:r w:rsidR="00826C7D" w:rsidRPr="008001B5">
        <w:rPr>
          <w:rFonts w:asciiTheme="majorBidi" w:hAnsiTheme="majorBidi" w:cstheme="majorBidi"/>
          <w:sz w:val="20"/>
          <w:szCs w:val="20"/>
        </w:rPr>
        <w:t xml:space="preserve">the </w:t>
      </w:r>
      <w:r w:rsidRPr="008001B5">
        <w:rPr>
          <w:rFonts w:asciiTheme="majorBidi" w:hAnsiTheme="majorBidi" w:cstheme="majorBidi"/>
          <w:sz w:val="20"/>
          <w:szCs w:val="20"/>
        </w:rPr>
        <w:t>largest connected set of pixels whose z-height is less than</w:t>
      </w:r>
      <w:r w:rsidR="00062660" w:rsidRPr="008001B5">
        <w:rPr>
          <w:rFonts w:asciiTheme="majorBidi" w:hAnsiTheme="majorBidi" w:cstheme="majorBidi"/>
          <w:sz w:val="20"/>
          <w:szCs w:val="20"/>
        </w:rPr>
        <w:t xml:space="preserve"> or equal to</w:t>
      </w:r>
      <w:r w:rsidRPr="008001B5">
        <w:rPr>
          <w:rFonts w:asciiTheme="majorBidi" w:hAnsiTheme="majorBidi" w:cstheme="majorBidi"/>
          <w:sz w:val="20"/>
          <w:szCs w:val="20"/>
        </w:rPr>
        <w:t xml:space="preserve"> </w:t>
      </w:r>
      <w:r w:rsidR="000B479F" w:rsidRPr="008001B5">
        <w:rPr>
          <w:rFonts w:asciiTheme="majorBidi" w:hAnsiTheme="majorBidi" w:cstheme="majorBidi"/>
          <w:sz w:val="20"/>
          <w:szCs w:val="20"/>
        </w:rPr>
        <w:t>40</w:t>
      </w:r>
      <w:r w:rsidR="00062660" w:rsidRPr="008001B5">
        <w:rPr>
          <w:rFonts w:asciiTheme="majorBidi" w:hAnsiTheme="majorBidi" w:cstheme="majorBidi"/>
          <w:sz w:val="20"/>
          <w:szCs w:val="20"/>
        </w:rPr>
        <w:t>0</w:t>
      </w:r>
      <w:r w:rsidRPr="008001B5">
        <w:rPr>
          <w:rFonts w:asciiTheme="majorBidi" w:hAnsiTheme="majorBidi" w:cstheme="majorBidi"/>
          <w:sz w:val="20"/>
          <w:szCs w:val="20"/>
        </w:rPr>
        <w:t xml:space="preserve"> nm according to the calculation from VA-TIRFM images.</w:t>
      </w:r>
    </w:p>
    <w:p w14:paraId="045E3257" w14:textId="77777777" w:rsidR="003D1B26" w:rsidRDefault="003D1B26">
      <w:pPr>
        <w:rPr>
          <w:ins w:id="0" w:author="Shirsendu Ghosh" w:date="2020-10-11T13:19:00Z"/>
          <w:rFonts w:asciiTheme="majorBidi" w:hAnsiTheme="majorBidi" w:cstheme="majorBidi"/>
          <w:b/>
          <w:bCs/>
          <w:sz w:val="24"/>
          <w:szCs w:val="24"/>
        </w:rPr>
      </w:pPr>
      <w:ins w:id="1" w:author="Shirsendu Ghosh" w:date="2020-10-11T13:19:00Z">
        <w:r>
          <w:rPr>
            <w:rFonts w:asciiTheme="majorBidi" w:hAnsiTheme="majorBidi" w:cstheme="majorBidi"/>
            <w:b/>
            <w:bCs/>
            <w:sz w:val="24"/>
            <w:szCs w:val="24"/>
          </w:rPr>
          <w:br w:type="page"/>
        </w:r>
      </w:ins>
    </w:p>
    <w:p w14:paraId="1C3AB7E2" w14:textId="6AC43626" w:rsidR="00863640" w:rsidRPr="008001B5" w:rsidRDefault="00BD7D41" w:rsidP="0066740E">
      <w:pPr>
        <w:rPr>
          <w:rFonts w:asciiTheme="majorBidi" w:hAnsiTheme="majorBidi" w:cstheme="majorBidi"/>
          <w:b/>
          <w:bCs/>
          <w:sz w:val="24"/>
          <w:szCs w:val="24"/>
        </w:rPr>
      </w:pPr>
      <w:r w:rsidRPr="008001B5">
        <w:rPr>
          <w:rFonts w:asciiTheme="majorBidi" w:hAnsiTheme="majorBidi" w:cstheme="majorBidi"/>
          <w:b/>
          <w:bCs/>
          <w:sz w:val="24"/>
          <w:szCs w:val="24"/>
        </w:rPr>
        <w:lastRenderedPageBreak/>
        <w:t xml:space="preserve">Practical guide to run </w:t>
      </w:r>
      <w:r w:rsidR="00C901D5" w:rsidRPr="008001B5">
        <w:rPr>
          <w:rFonts w:asciiTheme="majorBidi" w:hAnsiTheme="majorBidi" w:cstheme="majorBidi"/>
          <w:b/>
          <w:bCs/>
          <w:sz w:val="24"/>
          <w:szCs w:val="24"/>
        </w:rPr>
        <w:t>the</w:t>
      </w:r>
      <w:r w:rsidRPr="008001B5">
        <w:rPr>
          <w:rFonts w:asciiTheme="majorBidi" w:hAnsiTheme="majorBidi" w:cstheme="majorBidi"/>
          <w:b/>
          <w:bCs/>
          <w:sz w:val="24"/>
          <w:szCs w:val="24"/>
        </w:rPr>
        <w:t xml:space="preserve"> MATLAB code</w:t>
      </w:r>
      <w:r w:rsidR="0066740E" w:rsidRPr="008001B5">
        <w:rPr>
          <w:rFonts w:asciiTheme="majorBidi" w:hAnsiTheme="majorBidi" w:cstheme="majorBidi"/>
          <w:b/>
          <w:bCs/>
          <w:sz w:val="24"/>
          <w:szCs w:val="24"/>
        </w:rPr>
        <w:t xml:space="preserve"> for MC Analysis</w:t>
      </w:r>
    </w:p>
    <w:p w14:paraId="13AD13B3" w14:textId="77777777" w:rsidR="00995276" w:rsidRPr="008001B5" w:rsidRDefault="00AE452A" w:rsidP="00B00F4F">
      <w:pPr>
        <w:rPr>
          <w:rFonts w:asciiTheme="majorBidi" w:hAnsiTheme="majorBidi" w:cstheme="majorBidi"/>
        </w:rPr>
      </w:pPr>
      <w:r w:rsidRPr="008001B5">
        <w:rPr>
          <w:rFonts w:asciiTheme="majorBidi" w:hAnsiTheme="majorBidi" w:cstheme="majorBidi"/>
          <w:noProof/>
        </w:rPr>
        <w:drawing>
          <wp:anchor distT="0" distB="0" distL="114300" distR="114300" simplePos="0" relativeHeight="251687936" behindDoc="0" locked="0" layoutInCell="1" allowOverlap="1" wp14:anchorId="1E4EE060" wp14:editId="53028662">
            <wp:simplePos x="0" y="0"/>
            <wp:positionH relativeFrom="column">
              <wp:posOffset>152400</wp:posOffset>
            </wp:positionH>
            <wp:positionV relativeFrom="paragraph">
              <wp:posOffset>409575</wp:posOffset>
            </wp:positionV>
            <wp:extent cx="5714946" cy="3291840"/>
            <wp:effectExtent l="0" t="0" r="635" b="3810"/>
            <wp:wrapTopAndBottom/>
            <wp:docPr id="4" name="Picture 4" descr="D:\Protocol article\PPT\How to Run Final\Slide1.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Protocol article\PPT\How to Run Final\Slide1.TIF"/>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2564" t="3704" r="3397"/>
                    <a:stretch/>
                  </pic:blipFill>
                  <pic:spPr bwMode="auto">
                    <a:xfrm>
                      <a:off x="0" y="0"/>
                      <a:ext cx="5714946" cy="32918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95276" w:rsidRPr="008001B5">
        <w:rPr>
          <w:rFonts w:asciiTheme="majorBidi" w:hAnsiTheme="majorBidi" w:cstheme="majorBidi"/>
        </w:rPr>
        <w:t>Step 1: Create a folder that contains all the movies recorded for one cell.</w:t>
      </w:r>
      <w:r w:rsidR="00995276" w:rsidRPr="008001B5">
        <w:rPr>
          <w:rFonts w:asciiTheme="majorBidi" w:hAnsiTheme="majorBidi" w:cstheme="majorBidi"/>
          <w:noProof/>
        </w:rPr>
        <w:t xml:space="preserve"> </w:t>
      </w:r>
    </w:p>
    <w:p w14:paraId="71D96F26" w14:textId="77777777" w:rsidR="002046F2" w:rsidRPr="008001B5" w:rsidRDefault="002046F2" w:rsidP="00995276">
      <w:pPr>
        <w:rPr>
          <w:rFonts w:asciiTheme="majorBidi" w:hAnsiTheme="majorBidi" w:cstheme="majorBidi"/>
          <w:noProof/>
        </w:rPr>
      </w:pPr>
    </w:p>
    <w:p w14:paraId="3D89FCB1" w14:textId="77777777" w:rsidR="002046F2" w:rsidRPr="008001B5" w:rsidRDefault="00AE452A" w:rsidP="00AE452A">
      <w:pPr>
        <w:rPr>
          <w:rFonts w:asciiTheme="majorBidi" w:hAnsiTheme="majorBidi" w:cstheme="majorBidi"/>
        </w:rPr>
      </w:pPr>
      <w:r w:rsidRPr="008001B5">
        <w:rPr>
          <w:rFonts w:asciiTheme="majorBidi" w:hAnsiTheme="majorBidi" w:cstheme="majorBidi"/>
          <w:noProof/>
        </w:rPr>
        <w:drawing>
          <wp:anchor distT="0" distB="0" distL="114300" distR="114300" simplePos="0" relativeHeight="251688960" behindDoc="0" locked="0" layoutInCell="1" allowOverlap="1" wp14:anchorId="22EA50B2" wp14:editId="12267025">
            <wp:simplePos x="0" y="0"/>
            <wp:positionH relativeFrom="column">
              <wp:posOffset>-180975</wp:posOffset>
            </wp:positionH>
            <wp:positionV relativeFrom="paragraph">
              <wp:posOffset>552450</wp:posOffset>
            </wp:positionV>
            <wp:extent cx="5943600" cy="3343275"/>
            <wp:effectExtent l="0" t="0" r="0" b="9525"/>
            <wp:wrapTopAndBottom/>
            <wp:docPr id="6" name="Picture 6" descr="D:\Protocol article\PPT\How to Run Final\Slide2.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Protocol article\PPT\How to Run Final\Slide2.TIF"/>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anchor>
        </w:drawing>
      </w:r>
      <w:r w:rsidR="002046F2" w:rsidRPr="008001B5">
        <w:rPr>
          <w:rFonts w:asciiTheme="majorBidi" w:hAnsiTheme="majorBidi" w:cstheme="majorBidi"/>
        </w:rPr>
        <w:t xml:space="preserve">Step 2: Open the </w:t>
      </w:r>
      <w:r w:rsidR="002046F2" w:rsidRPr="008001B5">
        <w:rPr>
          <w:rFonts w:asciiTheme="majorBidi" w:hAnsiTheme="majorBidi" w:cstheme="majorBidi"/>
          <w:i/>
          <w:iCs/>
        </w:rPr>
        <w:t>‘</w:t>
      </w:r>
      <w:proofErr w:type="spellStart"/>
      <w:r w:rsidRPr="008001B5">
        <w:rPr>
          <w:rFonts w:asciiTheme="majorBidi" w:hAnsiTheme="majorBidi" w:cstheme="majorBidi"/>
          <w:b/>
          <w:bCs/>
          <w:i/>
          <w:iCs/>
        </w:rPr>
        <w:t>MC_A</w:t>
      </w:r>
      <w:r w:rsidR="002046F2" w:rsidRPr="008001B5">
        <w:rPr>
          <w:rFonts w:asciiTheme="majorBidi" w:hAnsiTheme="majorBidi" w:cstheme="majorBidi"/>
          <w:b/>
          <w:bCs/>
          <w:i/>
          <w:iCs/>
        </w:rPr>
        <w:t>nalysis.m</w:t>
      </w:r>
      <w:proofErr w:type="spellEnd"/>
      <w:r w:rsidR="002046F2" w:rsidRPr="008001B5">
        <w:rPr>
          <w:rFonts w:asciiTheme="majorBidi" w:hAnsiTheme="majorBidi" w:cstheme="majorBidi"/>
          <w:i/>
          <w:iCs/>
        </w:rPr>
        <w:t>’</w:t>
      </w:r>
      <w:r w:rsidR="002046F2" w:rsidRPr="008001B5">
        <w:rPr>
          <w:rFonts w:asciiTheme="majorBidi" w:hAnsiTheme="majorBidi" w:cstheme="majorBidi"/>
          <w:b/>
          <w:bCs/>
        </w:rPr>
        <w:t xml:space="preserve"> </w:t>
      </w:r>
      <w:r w:rsidR="002046F2" w:rsidRPr="008001B5">
        <w:rPr>
          <w:rFonts w:asciiTheme="majorBidi" w:hAnsiTheme="majorBidi" w:cstheme="majorBidi"/>
        </w:rPr>
        <w:t>code in MATLAB and run it by clicking on the green button as shown in the figure below.</w:t>
      </w:r>
    </w:p>
    <w:p w14:paraId="71AFDDC0" w14:textId="77777777" w:rsidR="00F81BB0" w:rsidRPr="008001B5" w:rsidRDefault="00F81BB0" w:rsidP="002046F2">
      <w:pPr>
        <w:rPr>
          <w:rFonts w:asciiTheme="majorBidi" w:hAnsiTheme="majorBidi" w:cstheme="majorBidi"/>
        </w:rPr>
      </w:pPr>
    </w:p>
    <w:p w14:paraId="02DB0B96" w14:textId="77777777" w:rsidR="00F81BB0" w:rsidRPr="008001B5" w:rsidRDefault="00F81BB0" w:rsidP="002046F2">
      <w:pPr>
        <w:rPr>
          <w:rFonts w:asciiTheme="majorBidi" w:hAnsiTheme="majorBidi" w:cstheme="majorBidi"/>
        </w:rPr>
      </w:pPr>
    </w:p>
    <w:p w14:paraId="28581E49" w14:textId="77777777" w:rsidR="00F81BB0" w:rsidRPr="008001B5" w:rsidRDefault="00F81BB0" w:rsidP="002046F2">
      <w:pPr>
        <w:rPr>
          <w:rFonts w:asciiTheme="majorBidi" w:hAnsiTheme="majorBidi" w:cstheme="majorBidi"/>
        </w:rPr>
      </w:pPr>
    </w:p>
    <w:p w14:paraId="578E911D" w14:textId="77777777" w:rsidR="00F81BB0" w:rsidRPr="008001B5" w:rsidRDefault="00AE452A" w:rsidP="00AE452A">
      <w:pPr>
        <w:rPr>
          <w:rFonts w:asciiTheme="majorBidi" w:hAnsiTheme="majorBidi" w:cstheme="majorBidi"/>
        </w:rPr>
      </w:pPr>
      <w:r w:rsidRPr="008001B5">
        <w:rPr>
          <w:rFonts w:asciiTheme="majorBidi" w:hAnsiTheme="majorBidi" w:cstheme="majorBidi"/>
          <w:noProof/>
        </w:rPr>
        <w:drawing>
          <wp:anchor distT="0" distB="0" distL="114300" distR="114300" simplePos="0" relativeHeight="251689984" behindDoc="0" locked="0" layoutInCell="1" allowOverlap="1" wp14:anchorId="67A8E6BF" wp14:editId="55A92D23">
            <wp:simplePos x="0" y="0"/>
            <wp:positionH relativeFrom="column">
              <wp:posOffset>-38100</wp:posOffset>
            </wp:positionH>
            <wp:positionV relativeFrom="paragraph">
              <wp:posOffset>194310</wp:posOffset>
            </wp:positionV>
            <wp:extent cx="5669826" cy="3291840"/>
            <wp:effectExtent l="0" t="0" r="7620" b="3810"/>
            <wp:wrapTopAndBottom/>
            <wp:docPr id="8" name="Picture 8" descr="D:\Protocol article\PPT\How to Run Final\Slide3.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Protocol article\PPT\How to Run Final\Slide3.TIF"/>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7532" t="1994" b="2565"/>
                    <a:stretch/>
                  </pic:blipFill>
                  <pic:spPr bwMode="auto">
                    <a:xfrm>
                      <a:off x="0" y="0"/>
                      <a:ext cx="5669826" cy="32918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81BB0" w:rsidRPr="008001B5">
        <w:rPr>
          <w:rFonts w:asciiTheme="majorBidi" w:hAnsiTheme="majorBidi" w:cstheme="majorBidi"/>
        </w:rPr>
        <w:t xml:space="preserve">Step 3: Select the </w:t>
      </w:r>
      <w:r w:rsidRPr="008001B5">
        <w:rPr>
          <w:rFonts w:asciiTheme="majorBidi" w:hAnsiTheme="majorBidi" w:cstheme="majorBidi"/>
        </w:rPr>
        <w:t>folder that contains all the files for one single cell</w:t>
      </w:r>
      <w:r w:rsidR="00F81BB0" w:rsidRPr="008001B5">
        <w:rPr>
          <w:rFonts w:asciiTheme="majorBidi" w:hAnsiTheme="majorBidi" w:cstheme="majorBidi"/>
        </w:rPr>
        <w:t>.</w:t>
      </w:r>
    </w:p>
    <w:p w14:paraId="1361F807" w14:textId="77777777" w:rsidR="00564F0B" w:rsidRPr="008001B5" w:rsidRDefault="00564F0B" w:rsidP="00EC71AB">
      <w:pPr>
        <w:rPr>
          <w:rFonts w:asciiTheme="majorBidi" w:hAnsiTheme="majorBidi" w:cstheme="majorBidi"/>
        </w:rPr>
      </w:pPr>
    </w:p>
    <w:p w14:paraId="3074ED00" w14:textId="77777777" w:rsidR="00FD5804" w:rsidRPr="008001B5" w:rsidRDefault="00AF3793" w:rsidP="00AF3793">
      <w:pPr>
        <w:rPr>
          <w:rFonts w:asciiTheme="majorBidi" w:hAnsiTheme="majorBidi" w:cstheme="majorBidi"/>
        </w:rPr>
      </w:pPr>
      <w:r w:rsidRPr="008001B5">
        <w:rPr>
          <w:rFonts w:asciiTheme="majorBidi" w:hAnsiTheme="majorBidi" w:cstheme="majorBidi"/>
          <w:noProof/>
        </w:rPr>
        <w:lastRenderedPageBreak/>
        <w:drawing>
          <wp:anchor distT="0" distB="0" distL="114300" distR="114300" simplePos="0" relativeHeight="251691008" behindDoc="0" locked="0" layoutInCell="1" allowOverlap="1" wp14:anchorId="56358C4D" wp14:editId="5F545816">
            <wp:simplePos x="0" y="0"/>
            <wp:positionH relativeFrom="column">
              <wp:posOffset>-55245</wp:posOffset>
            </wp:positionH>
            <wp:positionV relativeFrom="paragraph">
              <wp:posOffset>581660</wp:posOffset>
            </wp:positionV>
            <wp:extent cx="5943600" cy="3343275"/>
            <wp:effectExtent l="0" t="0" r="0" b="9525"/>
            <wp:wrapTopAndBottom/>
            <wp:docPr id="9" name="Picture 9" descr="D:\Protocol article\PPT\How to Run Final\Slide4.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Protocol article\PPT\How to Run Final\Slide4.TIF"/>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anchor>
        </w:drawing>
      </w:r>
      <w:r w:rsidR="00FD5804" w:rsidRPr="008001B5">
        <w:rPr>
          <w:rFonts w:asciiTheme="majorBidi" w:hAnsiTheme="majorBidi" w:cstheme="majorBidi"/>
        </w:rPr>
        <w:t xml:space="preserve">Step 4: The code will </w:t>
      </w:r>
      <w:r w:rsidR="001807B1" w:rsidRPr="008001B5">
        <w:rPr>
          <w:rFonts w:asciiTheme="majorBidi" w:hAnsiTheme="majorBidi" w:cstheme="majorBidi"/>
        </w:rPr>
        <w:t xml:space="preserve">create </w:t>
      </w:r>
      <w:r w:rsidR="00EC71AB" w:rsidRPr="008001B5">
        <w:rPr>
          <w:rFonts w:asciiTheme="majorBidi" w:hAnsiTheme="majorBidi" w:cstheme="majorBidi"/>
        </w:rPr>
        <w:t>several folders</w:t>
      </w:r>
      <w:r w:rsidR="00FD5804" w:rsidRPr="008001B5">
        <w:rPr>
          <w:rFonts w:asciiTheme="majorBidi" w:hAnsiTheme="majorBidi" w:cstheme="majorBidi"/>
        </w:rPr>
        <w:t>.</w:t>
      </w:r>
      <w:r w:rsidR="00EC71AB" w:rsidRPr="008001B5">
        <w:rPr>
          <w:rFonts w:asciiTheme="majorBidi" w:hAnsiTheme="majorBidi" w:cstheme="majorBidi"/>
        </w:rPr>
        <w:t xml:space="preserve"> Among them</w:t>
      </w:r>
      <w:r w:rsidR="00A7162A" w:rsidRPr="008001B5">
        <w:rPr>
          <w:rFonts w:asciiTheme="majorBidi" w:hAnsiTheme="majorBidi" w:cstheme="majorBidi"/>
        </w:rPr>
        <w:t xml:space="preserve"> two folders </w:t>
      </w:r>
      <w:proofErr w:type="gramStart"/>
      <w:r w:rsidR="00A7162A" w:rsidRPr="008001B5">
        <w:rPr>
          <w:rFonts w:asciiTheme="majorBidi" w:hAnsiTheme="majorBidi" w:cstheme="majorBidi"/>
        </w:rPr>
        <w:t>contains</w:t>
      </w:r>
      <w:proofErr w:type="gramEnd"/>
      <w:r w:rsidR="00A7162A" w:rsidRPr="008001B5">
        <w:rPr>
          <w:rFonts w:asciiTheme="majorBidi" w:hAnsiTheme="majorBidi" w:cstheme="majorBidi"/>
        </w:rPr>
        <w:t xml:space="preserve"> the main resu</w:t>
      </w:r>
      <w:r w:rsidRPr="008001B5">
        <w:rPr>
          <w:rFonts w:asciiTheme="majorBidi" w:hAnsiTheme="majorBidi" w:cstheme="majorBidi"/>
        </w:rPr>
        <w:t>l</w:t>
      </w:r>
      <w:r w:rsidR="00A7162A" w:rsidRPr="008001B5">
        <w:rPr>
          <w:rFonts w:asciiTheme="majorBidi" w:hAnsiTheme="majorBidi" w:cstheme="majorBidi"/>
        </w:rPr>
        <w:t>ts.</w:t>
      </w:r>
      <w:r w:rsidRPr="008001B5">
        <w:rPr>
          <w:rFonts w:asciiTheme="majorBidi" w:hAnsiTheme="majorBidi" w:cstheme="majorBidi"/>
        </w:rPr>
        <w:t xml:space="preserve"> They are </w:t>
      </w:r>
      <w:r w:rsidRPr="008001B5">
        <w:rPr>
          <w:rFonts w:asciiTheme="majorBidi" w:hAnsiTheme="majorBidi" w:cstheme="majorBidi"/>
          <w:b/>
          <w:bCs/>
        </w:rPr>
        <w:t>a.</w:t>
      </w:r>
      <w:r w:rsidR="00B27FD5" w:rsidRPr="008001B5">
        <w:rPr>
          <w:rFonts w:asciiTheme="majorBidi" w:hAnsiTheme="majorBidi" w:cstheme="majorBidi"/>
          <w:b/>
          <w:bCs/>
        </w:rPr>
        <w:t xml:space="preserve"> </w:t>
      </w:r>
      <w:r w:rsidR="00EC71AB" w:rsidRPr="008001B5">
        <w:rPr>
          <w:rFonts w:asciiTheme="majorBidi" w:hAnsiTheme="majorBidi" w:cstheme="majorBidi"/>
          <w:b/>
          <w:bCs/>
          <w:i/>
          <w:iCs/>
        </w:rPr>
        <w:t>‘VATIRFM-</w:t>
      </w:r>
      <w:proofErr w:type="spellStart"/>
      <w:r w:rsidR="00EC71AB" w:rsidRPr="008001B5">
        <w:rPr>
          <w:rFonts w:asciiTheme="majorBidi" w:hAnsiTheme="majorBidi" w:cstheme="majorBidi"/>
          <w:b/>
          <w:bCs/>
          <w:i/>
          <w:iCs/>
        </w:rPr>
        <w:t>SLN_merged_image</w:t>
      </w:r>
      <w:r w:rsidR="001807B1" w:rsidRPr="008001B5">
        <w:rPr>
          <w:rFonts w:asciiTheme="majorBidi" w:hAnsiTheme="majorBidi" w:cstheme="majorBidi"/>
          <w:b/>
          <w:bCs/>
          <w:i/>
          <w:iCs/>
        </w:rPr>
        <w:t>_samplename</w:t>
      </w:r>
      <w:proofErr w:type="spellEnd"/>
      <w:proofErr w:type="gramStart"/>
      <w:r w:rsidR="00EC71AB" w:rsidRPr="008001B5">
        <w:rPr>
          <w:rFonts w:asciiTheme="majorBidi" w:hAnsiTheme="majorBidi" w:cstheme="majorBidi"/>
          <w:b/>
          <w:bCs/>
          <w:i/>
          <w:iCs/>
        </w:rPr>
        <w:t>’</w:t>
      </w:r>
      <w:r w:rsidR="00EC71AB" w:rsidRPr="008001B5">
        <w:rPr>
          <w:rFonts w:asciiTheme="majorBidi" w:hAnsiTheme="majorBidi" w:cstheme="majorBidi"/>
        </w:rPr>
        <w:t xml:space="preserve"> </w:t>
      </w:r>
      <w:r w:rsidRPr="008001B5">
        <w:rPr>
          <w:rFonts w:asciiTheme="majorBidi" w:hAnsiTheme="majorBidi" w:cstheme="majorBidi"/>
        </w:rPr>
        <w:t xml:space="preserve"> and</w:t>
      </w:r>
      <w:proofErr w:type="gramEnd"/>
      <w:r w:rsidRPr="008001B5">
        <w:rPr>
          <w:rFonts w:asciiTheme="majorBidi" w:hAnsiTheme="majorBidi" w:cstheme="majorBidi"/>
        </w:rPr>
        <w:t xml:space="preserve"> </w:t>
      </w:r>
      <w:r w:rsidRPr="008001B5">
        <w:rPr>
          <w:rFonts w:asciiTheme="majorBidi" w:hAnsiTheme="majorBidi" w:cstheme="majorBidi"/>
          <w:b/>
          <w:bCs/>
        </w:rPr>
        <w:t>b. ‘Distribution of Molecules’</w:t>
      </w:r>
      <w:r w:rsidRPr="008001B5">
        <w:rPr>
          <w:rFonts w:asciiTheme="majorBidi" w:hAnsiTheme="majorBidi" w:cstheme="majorBidi"/>
        </w:rPr>
        <w:t xml:space="preserve">. </w:t>
      </w:r>
    </w:p>
    <w:p w14:paraId="10B4E548" w14:textId="77777777" w:rsidR="00564F0B" w:rsidRPr="008001B5" w:rsidRDefault="00564F0B" w:rsidP="00EC71AB">
      <w:pPr>
        <w:rPr>
          <w:rFonts w:asciiTheme="majorBidi" w:hAnsiTheme="majorBidi" w:cstheme="majorBidi"/>
        </w:rPr>
      </w:pPr>
    </w:p>
    <w:p w14:paraId="06CCAB30" w14:textId="77777777" w:rsidR="00AF3793" w:rsidRPr="008001B5" w:rsidRDefault="00AF3793" w:rsidP="00E3397B">
      <w:pPr>
        <w:jc w:val="both"/>
        <w:rPr>
          <w:rFonts w:asciiTheme="majorBidi" w:hAnsiTheme="majorBidi" w:cstheme="majorBidi"/>
        </w:rPr>
      </w:pPr>
      <w:r w:rsidRPr="008001B5">
        <w:rPr>
          <w:rFonts w:asciiTheme="majorBidi" w:hAnsiTheme="majorBidi" w:cstheme="majorBidi"/>
        </w:rPr>
        <w:t>The ‘VATIRFM-</w:t>
      </w:r>
      <w:proofErr w:type="spellStart"/>
      <w:r w:rsidRPr="008001B5">
        <w:rPr>
          <w:rFonts w:asciiTheme="majorBidi" w:hAnsiTheme="majorBidi" w:cstheme="majorBidi"/>
        </w:rPr>
        <w:t>SLN_merged_image_samplename</w:t>
      </w:r>
      <w:proofErr w:type="spellEnd"/>
      <w:r w:rsidRPr="008001B5">
        <w:rPr>
          <w:rFonts w:asciiTheme="majorBidi" w:hAnsiTheme="majorBidi" w:cstheme="majorBidi"/>
        </w:rPr>
        <w:t xml:space="preserve">’ will contain all the merged image of localization map of membrane proteins with 3D topography of cell membrane (like, Fig. 5J-K). </w:t>
      </w:r>
    </w:p>
    <w:p w14:paraId="74D01478" w14:textId="77777777" w:rsidR="00C65F97" w:rsidRPr="008001B5" w:rsidRDefault="00AF3793" w:rsidP="00E3397B">
      <w:pPr>
        <w:jc w:val="both"/>
        <w:rPr>
          <w:rFonts w:asciiTheme="majorBidi" w:hAnsiTheme="majorBidi" w:cstheme="majorBidi"/>
        </w:rPr>
      </w:pPr>
      <w:r w:rsidRPr="008001B5">
        <w:rPr>
          <w:rFonts w:asciiTheme="majorBidi" w:hAnsiTheme="majorBidi" w:cstheme="majorBidi"/>
        </w:rPr>
        <w:t>‘Distribution of Molecules’ will contain the analysis of distribution of membrane protein with respect to membrane topography of the cells.</w:t>
      </w:r>
      <w:r w:rsidR="00E22C58" w:rsidRPr="008001B5">
        <w:rPr>
          <w:rFonts w:asciiTheme="majorBidi" w:hAnsiTheme="majorBidi" w:cstheme="majorBidi"/>
        </w:rPr>
        <w:t xml:space="preserve"> </w:t>
      </w:r>
      <w:r w:rsidR="00C65F97" w:rsidRPr="008001B5">
        <w:rPr>
          <w:rFonts w:asciiTheme="majorBidi" w:hAnsiTheme="majorBidi" w:cstheme="majorBidi"/>
        </w:rPr>
        <w:t>Th</w:t>
      </w:r>
      <w:r w:rsidR="002B0CD3" w:rsidRPr="008001B5">
        <w:rPr>
          <w:rFonts w:asciiTheme="majorBidi" w:hAnsiTheme="majorBidi" w:cstheme="majorBidi"/>
        </w:rPr>
        <w:t>is folder</w:t>
      </w:r>
      <w:r w:rsidR="00C65F97" w:rsidRPr="008001B5">
        <w:rPr>
          <w:rFonts w:asciiTheme="majorBidi" w:hAnsiTheme="majorBidi" w:cstheme="majorBidi"/>
        </w:rPr>
        <w:t xml:space="preserve"> will </w:t>
      </w:r>
      <w:proofErr w:type="gramStart"/>
      <w:r w:rsidR="00C65F97" w:rsidRPr="008001B5">
        <w:rPr>
          <w:rFonts w:asciiTheme="majorBidi" w:hAnsiTheme="majorBidi" w:cstheme="majorBidi"/>
        </w:rPr>
        <w:t>contains</w:t>
      </w:r>
      <w:proofErr w:type="gramEnd"/>
      <w:r w:rsidR="00C65F97" w:rsidRPr="008001B5">
        <w:rPr>
          <w:rFonts w:asciiTheme="majorBidi" w:hAnsiTheme="majorBidi" w:cstheme="majorBidi"/>
        </w:rPr>
        <w:t xml:space="preserve"> two main files. One is an ‘ascii’ file whose name is </w:t>
      </w:r>
      <w:r w:rsidR="00C65F97" w:rsidRPr="008001B5">
        <w:rPr>
          <w:rFonts w:asciiTheme="majorBidi" w:hAnsiTheme="majorBidi" w:cstheme="majorBidi"/>
          <w:i/>
          <w:iCs/>
        </w:rPr>
        <w:t>‘</w:t>
      </w:r>
      <w:proofErr w:type="spellStart"/>
      <w:r w:rsidR="00C65F97" w:rsidRPr="008001B5">
        <w:rPr>
          <w:rFonts w:asciiTheme="majorBidi" w:hAnsiTheme="majorBidi" w:cstheme="majorBidi"/>
          <w:i/>
          <w:iCs/>
        </w:rPr>
        <w:t>delta_count_delta_area</w:t>
      </w:r>
      <w:proofErr w:type="spellEnd"/>
      <w:r w:rsidR="00C65F97" w:rsidRPr="008001B5">
        <w:rPr>
          <w:rFonts w:asciiTheme="majorBidi" w:hAnsiTheme="majorBidi" w:cstheme="majorBidi"/>
          <w:i/>
          <w:iCs/>
        </w:rPr>
        <w:t>’,</w:t>
      </w:r>
      <w:r w:rsidR="00C65F97" w:rsidRPr="008001B5">
        <w:rPr>
          <w:rFonts w:asciiTheme="majorBidi" w:hAnsiTheme="majorBidi" w:cstheme="majorBidi"/>
        </w:rPr>
        <w:t xml:space="preserve"> which contains the information about cumulative fractional increase of the number of molecules of a specific protein on each cell as a function of the distance from the central region of each microvillus. The first column of the file specifies the distance from the central microvillar region, second column represents the </w:t>
      </w:r>
      <w:proofErr w:type="spellStart"/>
      <w:r w:rsidR="00C65F97" w:rsidRPr="008001B5">
        <w:rPr>
          <w:rFonts w:asciiTheme="majorBidi" w:hAnsiTheme="majorBidi" w:cstheme="majorBidi"/>
        </w:rPr>
        <w:t>δCount</w:t>
      </w:r>
      <w:proofErr w:type="spellEnd"/>
      <w:r w:rsidR="00C65F97" w:rsidRPr="008001B5">
        <w:rPr>
          <w:rFonts w:asciiTheme="majorBidi" w:hAnsiTheme="majorBidi" w:cstheme="majorBidi"/>
        </w:rPr>
        <w:t>/</w:t>
      </w:r>
      <w:proofErr w:type="spellStart"/>
      <w:r w:rsidR="00C65F97" w:rsidRPr="008001B5">
        <w:rPr>
          <w:rFonts w:asciiTheme="majorBidi" w:hAnsiTheme="majorBidi" w:cstheme="majorBidi"/>
        </w:rPr>
        <w:t>δArea</w:t>
      </w:r>
      <w:proofErr w:type="spellEnd"/>
      <w:r w:rsidR="00C65F97" w:rsidRPr="008001B5">
        <w:rPr>
          <w:rFonts w:asciiTheme="majorBidi" w:hAnsiTheme="majorBidi" w:cstheme="majorBidi"/>
        </w:rPr>
        <w:t xml:space="preserve"> values for the specific distance for 0nm plane and the third column represents the </w:t>
      </w:r>
      <w:proofErr w:type="spellStart"/>
      <w:r w:rsidR="00C65F97" w:rsidRPr="008001B5">
        <w:rPr>
          <w:rFonts w:asciiTheme="majorBidi" w:hAnsiTheme="majorBidi" w:cstheme="majorBidi"/>
        </w:rPr>
        <w:t>δCount</w:t>
      </w:r>
      <w:proofErr w:type="spellEnd"/>
      <w:r w:rsidR="00C65F97" w:rsidRPr="008001B5">
        <w:rPr>
          <w:rFonts w:asciiTheme="majorBidi" w:hAnsiTheme="majorBidi" w:cstheme="majorBidi"/>
        </w:rPr>
        <w:t>/</w:t>
      </w:r>
      <w:proofErr w:type="spellStart"/>
      <w:r w:rsidR="00C65F97" w:rsidRPr="008001B5">
        <w:rPr>
          <w:rFonts w:asciiTheme="majorBidi" w:hAnsiTheme="majorBidi" w:cstheme="majorBidi"/>
        </w:rPr>
        <w:t>δArea</w:t>
      </w:r>
      <w:proofErr w:type="spellEnd"/>
      <w:r w:rsidR="00C65F97" w:rsidRPr="008001B5">
        <w:rPr>
          <w:rFonts w:asciiTheme="majorBidi" w:hAnsiTheme="majorBidi" w:cstheme="majorBidi"/>
        </w:rPr>
        <w:t xml:space="preserve"> values for -400 nm.</w:t>
      </w:r>
      <w:r w:rsidR="00604A65" w:rsidRPr="008001B5">
        <w:rPr>
          <w:rFonts w:asciiTheme="majorBidi" w:hAnsiTheme="majorBidi" w:cstheme="majorBidi"/>
        </w:rPr>
        <w:t xml:space="preserve"> The corresponding plot is shown in the ‘</w:t>
      </w:r>
      <w:proofErr w:type="spellStart"/>
      <w:r w:rsidR="00604A65" w:rsidRPr="008001B5">
        <w:rPr>
          <w:rFonts w:asciiTheme="majorBidi" w:hAnsiTheme="majorBidi" w:cstheme="majorBidi"/>
        </w:rPr>
        <w:t>Delta_Count_Delta_Area_Plot.fig</w:t>
      </w:r>
      <w:proofErr w:type="spellEnd"/>
      <w:r w:rsidR="00604A65" w:rsidRPr="008001B5">
        <w:rPr>
          <w:rFonts w:asciiTheme="majorBidi" w:hAnsiTheme="majorBidi" w:cstheme="majorBidi"/>
        </w:rPr>
        <w:t>’ file.</w:t>
      </w:r>
    </w:p>
    <w:p w14:paraId="6DAE3D19" w14:textId="77777777" w:rsidR="00604A65" w:rsidRPr="008001B5" w:rsidRDefault="00473E81" w:rsidP="00E3397B">
      <w:pPr>
        <w:jc w:val="both"/>
        <w:rPr>
          <w:rFonts w:asciiTheme="majorBidi" w:hAnsiTheme="majorBidi" w:cstheme="majorBidi"/>
        </w:rPr>
      </w:pPr>
      <w:r w:rsidRPr="008001B5">
        <w:rPr>
          <w:rFonts w:asciiTheme="majorBidi" w:hAnsiTheme="majorBidi" w:cstheme="majorBidi"/>
        </w:rPr>
        <w:t>The second file</w:t>
      </w:r>
      <w:r w:rsidR="00604A65" w:rsidRPr="008001B5">
        <w:rPr>
          <w:rFonts w:asciiTheme="majorBidi" w:hAnsiTheme="majorBidi" w:cstheme="majorBidi"/>
        </w:rPr>
        <w:t xml:space="preserve"> is a</w:t>
      </w:r>
      <w:r w:rsidR="00E3397B" w:rsidRPr="008001B5">
        <w:rPr>
          <w:rFonts w:asciiTheme="majorBidi" w:hAnsiTheme="majorBidi" w:cstheme="majorBidi"/>
        </w:rPr>
        <w:t xml:space="preserve"> </w:t>
      </w:r>
      <w:r w:rsidR="00604A65" w:rsidRPr="008001B5">
        <w:rPr>
          <w:rFonts w:asciiTheme="majorBidi" w:hAnsiTheme="majorBidi" w:cstheme="majorBidi"/>
          <w:i/>
          <w:iCs/>
        </w:rPr>
        <w:t>‘txt’</w:t>
      </w:r>
      <w:r w:rsidR="00604A65" w:rsidRPr="008001B5">
        <w:rPr>
          <w:rFonts w:asciiTheme="majorBidi" w:hAnsiTheme="majorBidi" w:cstheme="majorBidi"/>
        </w:rPr>
        <w:t xml:space="preserve"> file named </w:t>
      </w:r>
      <w:r w:rsidR="00604A65" w:rsidRPr="008001B5">
        <w:rPr>
          <w:rFonts w:asciiTheme="majorBidi" w:hAnsiTheme="majorBidi" w:cstheme="majorBidi"/>
          <w:i/>
          <w:iCs/>
        </w:rPr>
        <w:t>‘MV-CB-Sort.txt’</w:t>
      </w:r>
      <w:r w:rsidR="00604A65" w:rsidRPr="008001B5">
        <w:rPr>
          <w:rFonts w:asciiTheme="majorBidi" w:hAnsiTheme="majorBidi" w:cstheme="majorBidi"/>
        </w:rPr>
        <w:t xml:space="preserve">, which tabulates count of protein molecules’ in Microvilli (MV) and </w:t>
      </w:r>
      <w:proofErr w:type="spellStart"/>
      <w:r w:rsidR="00604A65" w:rsidRPr="008001B5">
        <w:rPr>
          <w:rFonts w:asciiTheme="majorBidi" w:hAnsiTheme="majorBidi" w:cstheme="majorBidi"/>
        </w:rPr>
        <w:t>CellBody</w:t>
      </w:r>
      <w:proofErr w:type="spellEnd"/>
      <w:r w:rsidR="00604A65" w:rsidRPr="008001B5">
        <w:rPr>
          <w:rFonts w:asciiTheme="majorBidi" w:hAnsiTheme="majorBidi" w:cstheme="majorBidi"/>
        </w:rPr>
        <w:t xml:space="preserve"> (CB) area and corresponding percentage of molecules in those two areas in both planes.</w:t>
      </w:r>
    </w:p>
    <w:p w14:paraId="506ACB83" w14:textId="77777777" w:rsidR="00E22C58" w:rsidRPr="008001B5" w:rsidRDefault="00604A65" w:rsidP="00C65F97">
      <w:pPr>
        <w:rPr>
          <w:rFonts w:asciiTheme="majorBidi" w:hAnsiTheme="majorBidi" w:cstheme="majorBidi"/>
        </w:rPr>
      </w:pPr>
      <w:r w:rsidRPr="008001B5">
        <w:rPr>
          <w:rFonts w:asciiTheme="majorBidi" w:hAnsiTheme="majorBidi" w:cstheme="majorBidi"/>
          <w:noProof/>
        </w:rPr>
        <w:lastRenderedPageBreak/>
        <w:drawing>
          <wp:anchor distT="0" distB="0" distL="114300" distR="114300" simplePos="0" relativeHeight="251692032" behindDoc="0" locked="0" layoutInCell="1" allowOverlap="1" wp14:anchorId="41C43655" wp14:editId="1F653BC3">
            <wp:simplePos x="0" y="0"/>
            <wp:positionH relativeFrom="column">
              <wp:posOffset>-19050</wp:posOffset>
            </wp:positionH>
            <wp:positionV relativeFrom="paragraph">
              <wp:posOffset>408305</wp:posOffset>
            </wp:positionV>
            <wp:extent cx="5862045" cy="3291840"/>
            <wp:effectExtent l="0" t="0" r="5715" b="3810"/>
            <wp:wrapTopAndBottom/>
            <wp:docPr id="10" name="Picture 10" descr="D:\Protocol article\PPT\How to Run Final\Slide5.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Protocol article\PPT\How to Run Final\Slide5.TIF"/>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3685" t="2849" r="1282" b="2280"/>
                    <a:stretch/>
                  </pic:blipFill>
                  <pic:spPr bwMode="auto">
                    <a:xfrm>
                      <a:off x="0" y="0"/>
                      <a:ext cx="5862045" cy="32918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C0E3BEE" w14:textId="77777777" w:rsidR="00C928B8" w:rsidRPr="008001B5" w:rsidRDefault="00C928B8" w:rsidP="00C928B8">
      <w:pPr>
        <w:rPr>
          <w:rFonts w:asciiTheme="majorBidi" w:hAnsiTheme="majorBidi" w:cstheme="majorBidi"/>
        </w:rPr>
      </w:pPr>
    </w:p>
    <w:p w14:paraId="391DDD0C" w14:textId="77777777" w:rsidR="00E062C6" w:rsidRPr="008001B5" w:rsidRDefault="00E062C6">
      <w:pPr>
        <w:rPr>
          <w:rFonts w:asciiTheme="majorBidi" w:hAnsiTheme="majorBidi" w:cstheme="majorBidi"/>
        </w:rPr>
      </w:pPr>
    </w:p>
    <w:p w14:paraId="49B5E90E" w14:textId="77777777" w:rsidR="008001B5" w:rsidRPr="008001B5" w:rsidRDefault="008001B5">
      <w:pPr>
        <w:rPr>
          <w:rFonts w:asciiTheme="majorBidi" w:hAnsiTheme="majorBidi" w:cstheme="majorBidi"/>
          <w:b/>
          <w:bCs/>
          <w:sz w:val="24"/>
          <w:szCs w:val="24"/>
        </w:rPr>
      </w:pPr>
      <w:r w:rsidRPr="008001B5">
        <w:rPr>
          <w:rFonts w:asciiTheme="majorBidi" w:hAnsiTheme="majorBidi" w:cstheme="majorBidi"/>
          <w:b/>
          <w:bCs/>
          <w:sz w:val="24"/>
          <w:szCs w:val="24"/>
        </w:rPr>
        <w:br w:type="page"/>
      </w:r>
    </w:p>
    <w:p w14:paraId="62BA93CD" w14:textId="77777777" w:rsidR="00AA1FA1" w:rsidRPr="008001B5" w:rsidRDefault="00AA1FA1" w:rsidP="00AA1FA1">
      <w:pPr>
        <w:rPr>
          <w:rFonts w:asciiTheme="majorBidi" w:hAnsiTheme="majorBidi" w:cstheme="majorBidi"/>
          <w:b/>
          <w:bCs/>
          <w:sz w:val="24"/>
          <w:szCs w:val="24"/>
        </w:rPr>
      </w:pPr>
      <w:r w:rsidRPr="008001B5">
        <w:rPr>
          <w:rFonts w:asciiTheme="majorBidi" w:hAnsiTheme="majorBidi" w:cstheme="majorBidi"/>
          <w:b/>
          <w:bCs/>
          <w:sz w:val="24"/>
          <w:szCs w:val="24"/>
        </w:rPr>
        <w:lastRenderedPageBreak/>
        <w:t>Practical guide to run the MATLAB code for CP Analysis</w:t>
      </w:r>
    </w:p>
    <w:p w14:paraId="2AC517E2" w14:textId="31501896" w:rsidR="00AA1FA1" w:rsidRPr="008001B5" w:rsidRDefault="00AA1FA1" w:rsidP="00AA1FA1">
      <w:pPr>
        <w:rPr>
          <w:rFonts w:asciiTheme="majorBidi" w:hAnsiTheme="majorBidi" w:cstheme="majorBidi"/>
        </w:rPr>
      </w:pPr>
      <w:r w:rsidRPr="008001B5">
        <w:rPr>
          <w:rFonts w:asciiTheme="majorBidi" w:hAnsiTheme="majorBidi" w:cstheme="majorBidi"/>
          <w:noProof/>
        </w:rPr>
        <w:drawing>
          <wp:anchor distT="0" distB="0" distL="114300" distR="114300" simplePos="0" relativeHeight="251694080" behindDoc="0" locked="0" layoutInCell="1" allowOverlap="1" wp14:anchorId="09B27C5D" wp14:editId="74CE83E5">
            <wp:simplePos x="0" y="0"/>
            <wp:positionH relativeFrom="column">
              <wp:posOffset>-47767</wp:posOffset>
            </wp:positionH>
            <wp:positionV relativeFrom="paragraph">
              <wp:posOffset>320627</wp:posOffset>
            </wp:positionV>
            <wp:extent cx="5851525" cy="3291840"/>
            <wp:effectExtent l="0" t="0" r="0" b="381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851525" cy="3291840"/>
                    </a:xfrm>
                    <a:prstGeom prst="rect">
                      <a:avLst/>
                    </a:prstGeom>
                    <a:noFill/>
                  </pic:spPr>
                </pic:pic>
              </a:graphicData>
            </a:graphic>
          </wp:anchor>
        </w:drawing>
      </w:r>
      <w:r w:rsidRPr="008001B5">
        <w:rPr>
          <w:rFonts w:asciiTheme="majorBidi" w:hAnsiTheme="majorBidi" w:cstheme="majorBidi"/>
        </w:rPr>
        <w:t>Step 1: Create a folder that contains all the movies recorded for one cell.</w:t>
      </w:r>
    </w:p>
    <w:p w14:paraId="0A109EA1" w14:textId="77777777" w:rsidR="008A46E7" w:rsidRDefault="008A46E7" w:rsidP="00AA1FA1">
      <w:pPr>
        <w:rPr>
          <w:rFonts w:asciiTheme="majorBidi" w:hAnsiTheme="majorBidi" w:cstheme="majorBidi"/>
        </w:rPr>
      </w:pPr>
    </w:p>
    <w:p w14:paraId="66320EF8" w14:textId="0A643AA5" w:rsidR="00AA1FA1" w:rsidRPr="008001B5" w:rsidRDefault="008A46E7" w:rsidP="00AA1FA1">
      <w:pPr>
        <w:rPr>
          <w:rFonts w:asciiTheme="majorBidi" w:hAnsiTheme="majorBidi" w:cstheme="majorBidi"/>
        </w:rPr>
      </w:pPr>
      <w:r w:rsidRPr="008001B5">
        <w:rPr>
          <w:rFonts w:asciiTheme="majorBidi" w:hAnsiTheme="majorBidi" w:cstheme="majorBidi"/>
          <w:noProof/>
        </w:rPr>
        <w:drawing>
          <wp:anchor distT="0" distB="0" distL="114300" distR="114300" simplePos="0" relativeHeight="251695104" behindDoc="0" locked="0" layoutInCell="1" allowOverlap="1" wp14:anchorId="4E047641" wp14:editId="720EE08F">
            <wp:simplePos x="0" y="0"/>
            <wp:positionH relativeFrom="column">
              <wp:posOffset>-50165</wp:posOffset>
            </wp:positionH>
            <wp:positionV relativeFrom="paragraph">
              <wp:posOffset>419100</wp:posOffset>
            </wp:positionV>
            <wp:extent cx="5856807" cy="3291840"/>
            <wp:effectExtent l="0" t="0" r="0" b="381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856807" cy="3291840"/>
                    </a:xfrm>
                    <a:prstGeom prst="rect">
                      <a:avLst/>
                    </a:prstGeom>
                    <a:noFill/>
                  </pic:spPr>
                </pic:pic>
              </a:graphicData>
            </a:graphic>
          </wp:anchor>
        </w:drawing>
      </w:r>
      <w:r w:rsidR="00AA1FA1" w:rsidRPr="008001B5">
        <w:rPr>
          <w:rFonts w:asciiTheme="majorBidi" w:hAnsiTheme="majorBidi" w:cstheme="majorBidi"/>
        </w:rPr>
        <w:t xml:space="preserve">Step 2: Open the </w:t>
      </w:r>
      <w:r w:rsidR="00AA1FA1" w:rsidRPr="008001B5">
        <w:rPr>
          <w:rFonts w:asciiTheme="majorBidi" w:hAnsiTheme="majorBidi" w:cstheme="majorBidi"/>
          <w:i/>
          <w:iCs/>
        </w:rPr>
        <w:t>‘</w:t>
      </w:r>
      <w:proofErr w:type="spellStart"/>
      <w:r w:rsidR="00AA1FA1" w:rsidRPr="008001B5">
        <w:rPr>
          <w:rFonts w:asciiTheme="majorBidi" w:hAnsiTheme="majorBidi" w:cstheme="majorBidi"/>
          <w:b/>
          <w:bCs/>
          <w:i/>
          <w:iCs/>
        </w:rPr>
        <w:t>CP_Analysis_allinone.m</w:t>
      </w:r>
      <w:proofErr w:type="spellEnd"/>
      <w:r w:rsidR="00AA1FA1" w:rsidRPr="008001B5">
        <w:rPr>
          <w:rFonts w:asciiTheme="majorBidi" w:hAnsiTheme="majorBidi" w:cstheme="majorBidi"/>
          <w:i/>
          <w:iCs/>
        </w:rPr>
        <w:t>’</w:t>
      </w:r>
      <w:r w:rsidR="00AA1FA1" w:rsidRPr="008001B5">
        <w:rPr>
          <w:rFonts w:asciiTheme="majorBidi" w:hAnsiTheme="majorBidi" w:cstheme="majorBidi"/>
          <w:b/>
          <w:bCs/>
        </w:rPr>
        <w:t xml:space="preserve"> </w:t>
      </w:r>
      <w:r w:rsidR="00AA1FA1" w:rsidRPr="008001B5">
        <w:rPr>
          <w:rFonts w:asciiTheme="majorBidi" w:hAnsiTheme="majorBidi" w:cstheme="majorBidi"/>
        </w:rPr>
        <w:t>code in MATLAB and run it by clicking on the green button as shown in the figure below.</w:t>
      </w:r>
    </w:p>
    <w:p w14:paraId="29752014" w14:textId="3D83F53F" w:rsidR="008E66C8" w:rsidRPr="008001B5" w:rsidRDefault="008E66C8" w:rsidP="00AA1FA1">
      <w:pPr>
        <w:rPr>
          <w:rFonts w:asciiTheme="majorBidi" w:hAnsiTheme="majorBidi" w:cstheme="majorBidi"/>
        </w:rPr>
      </w:pPr>
    </w:p>
    <w:p w14:paraId="0D5C6CE5" w14:textId="77777777" w:rsidR="008E66C8" w:rsidRPr="008001B5" w:rsidRDefault="008E66C8" w:rsidP="00AA1FA1">
      <w:pPr>
        <w:rPr>
          <w:rFonts w:asciiTheme="majorBidi" w:hAnsiTheme="majorBidi" w:cstheme="majorBidi"/>
        </w:rPr>
      </w:pPr>
      <w:r w:rsidRPr="008001B5">
        <w:rPr>
          <w:rFonts w:asciiTheme="majorBidi" w:hAnsiTheme="majorBidi" w:cstheme="majorBidi"/>
          <w:noProof/>
        </w:rPr>
        <w:lastRenderedPageBreak/>
        <w:drawing>
          <wp:anchor distT="0" distB="0" distL="114300" distR="114300" simplePos="0" relativeHeight="251696128" behindDoc="0" locked="0" layoutInCell="1" allowOverlap="1" wp14:anchorId="6361748D" wp14:editId="2CC13CBC">
            <wp:simplePos x="0" y="0"/>
            <wp:positionH relativeFrom="column">
              <wp:posOffset>-81915</wp:posOffset>
            </wp:positionH>
            <wp:positionV relativeFrom="paragraph">
              <wp:posOffset>294981</wp:posOffset>
            </wp:positionV>
            <wp:extent cx="5851525" cy="3291840"/>
            <wp:effectExtent l="0" t="0" r="0" b="381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851525" cy="3291840"/>
                    </a:xfrm>
                    <a:prstGeom prst="rect">
                      <a:avLst/>
                    </a:prstGeom>
                    <a:noFill/>
                  </pic:spPr>
                </pic:pic>
              </a:graphicData>
            </a:graphic>
          </wp:anchor>
        </w:drawing>
      </w:r>
      <w:r w:rsidRPr="008001B5">
        <w:rPr>
          <w:rFonts w:asciiTheme="majorBidi" w:hAnsiTheme="majorBidi" w:cstheme="majorBidi"/>
        </w:rPr>
        <w:t>Step 3: Select the folder that contains all the dual color SLN files for one single cell.</w:t>
      </w:r>
    </w:p>
    <w:p w14:paraId="2DCA4790" w14:textId="77777777" w:rsidR="008E66C8" w:rsidRPr="008001B5" w:rsidRDefault="008E66C8" w:rsidP="00AA1FA1">
      <w:pPr>
        <w:rPr>
          <w:rFonts w:asciiTheme="majorBidi" w:hAnsiTheme="majorBidi" w:cstheme="majorBidi"/>
        </w:rPr>
      </w:pPr>
    </w:p>
    <w:p w14:paraId="442825E5" w14:textId="77777777" w:rsidR="009739A2" w:rsidRPr="008001B5" w:rsidRDefault="009739A2" w:rsidP="008001B5">
      <w:pPr>
        <w:rPr>
          <w:rFonts w:asciiTheme="majorBidi" w:hAnsiTheme="majorBidi" w:cstheme="majorBidi"/>
        </w:rPr>
      </w:pPr>
      <w:r w:rsidRPr="008001B5">
        <w:rPr>
          <w:rFonts w:asciiTheme="majorBidi" w:hAnsiTheme="majorBidi" w:cstheme="majorBidi"/>
          <w:noProof/>
        </w:rPr>
        <w:drawing>
          <wp:anchor distT="0" distB="0" distL="114300" distR="114300" simplePos="0" relativeHeight="251697152" behindDoc="0" locked="0" layoutInCell="1" allowOverlap="1" wp14:anchorId="0C43C746" wp14:editId="1F408D24">
            <wp:simplePos x="0" y="0"/>
            <wp:positionH relativeFrom="column">
              <wp:posOffset>0</wp:posOffset>
            </wp:positionH>
            <wp:positionV relativeFrom="paragraph">
              <wp:posOffset>702234</wp:posOffset>
            </wp:positionV>
            <wp:extent cx="5851864" cy="3291840"/>
            <wp:effectExtent l="0" t="0" r="0" b="381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851864" cy="3291840"/>
                    </a:xfrm>
                    <a:prstGeom prst="rect">
                      <a:avLst/>
                    </a:prstGeom>
                    <a:noFill/>
                  </pic:spPr>
                </pic:pic>
              </a:graphicData>
            </a:graphic>
          </wp:anchor>
        </w:drawing>
      </w:r>
      <w:r w:rsidR="008E66C8" w:rsidRPr="008001B5">
        <w:rPr>
          <w:rFonts w:asciiTheme="majorBidi" w:hAnsiTheme="majorBidi" w:cstheme="majorBidi"/>
        </w:rPr>
        <w:t>Step 4: This program will analy</w:t>
      </w:r>
      <w:r w:rsidR="008001B5" w:rsidRPr="008001B5">
        <w:rPr>
          <w:rFonts w:asciiTheme="majorBidi" w:hAnsiTheme="majorBidi" w:cstheme="majorBidi"/>
        </w:rPr>
        <w:t>ze</w:t>
      </w:r>
      <w:r w:rsidR="008E66C8" w:rsidRPr="008001B5">
        <w:rPr>
          <w:rFonts w:asciiTheme="majorBidi" w:hAnsiTheme="majorBidi" w:cstheme="majorBidi"/>
        </w:rPr>
        <w:t xml:space="preserve"> the SLN movies, reconstruct the SLN image</w:t>
      </w:r>
      <w:r w:rsidR="008001B5" w:rsidRPr="008001B5">
        <w:rPr>
          <w:rFonts w:asciiTheme="majorBidi" w:hAnsiTheme="majorBidi" w:cstheme="majorBidi"/>
        </w:rPr>
        <w:t>s</w:t>
      </w:r>
      <w:r w:rsidR="008E66C8" w:rsidRPr="008001B5">
        <w:rPr>
          <w:rFonts w:asciiTheme="majorBidi" w:hAnsiTheme="majorBidi" w:cstheme="majorBidi"/>
        </w:rPr>
        <w:t xml:space="preserve"> in two channels separately and show the images </w:t>
      </w:r>
      <w:r w:rsidR="008001B5" w:rsidRPr="008001B5">
        <w:rPr>
          <w:rFonts w:asciiTheme="majorBidi" w:hAnsiTheme="majorBidi" w:cstheme="majorBidi"/>
        </w:rPr>
        <w:t>on</w:t>
      </w:r>
      <w:r w:rsidR="008E66C8" w:rsidRPr="008001B5">
        <w:rPr>
          <w:rFonts w:asciiTheme="majorBidi" w:hAnsiTheme="majorBidi" w:cstheme="majorBidi"/>
        </w:rPr>
        <w:t xml:space="preserve"> the screen. </w:t>
      </w:r>
      <w:r w:rsidR="008001B5" w:rsidRPr="008001B5">
        <w:rPr>
          <w:rFonts w:asciiTheme="majorBidi" w:hAnsiTheme="majorBidi" w:cstheme="majorBidi"/>
        </w:rPr>
        <w:t>It</w:t>
      </w:r>
      <w:r w:rsidR="008E66C8" w:rsidRPr="008001B5">
        <w:rPr>
          <w:rFonts w:asciiTheme="majorBidi" w:hAnsiTheme="majorBidi" w:cstheme="majorBidi"/>
        </w:rPr>
        <w:t xml:space="preserve"> will</w:t>
      </w:r>
      <w:r w:rsidR="008001B5" w:rsidRPr="008001B5">
        <w:rPr>
          <w:rFonts w:asciiTheme="majorBidi" w:hAnsiTheme="majorBidi" w:cstheme="majorBidi"/>
        </w:rPr>
        <w:t xml:space="preserve"> then</w:t>
      </w:r>
      <w:r w:rsidR="008E66C8" w:rsidRPr="008001B5">
        <w:rPr>
          <w:rFonts w:asciiTheme="majorBidi" w:hAnsiTheme="majorBidi" w:cstheme="majorBidi"/>
        </w:rPr>
        <w:t xml:space="preserve"> ask </w:t>
      </w:r>
      <w:r w:rsidR="008001B5" w:rsidRPr="008001B5">
        <w:rPr>
          <w:rFonts w:asciiTheme="majorBidi" w:hAnsiTheme="majorBidi" w:cstheme="majorBidi"/>
        </w:rPr>
        <w:t>to</w:t>
      </w:r>
      <w:r w:rsidR="008E66C8" w:rsidRPr="008001B5">
        <w:rPr>
          <w:rFonts w:asciiTheme="majorBidi" w:hAnsiTheme="majorBidi" w:cstheme="majorBidi"/>
        </w:rPr>
        <w:t xml:space="preserve"> input the location of fi</w:t>
      </w:r>
      <w:r w:rsidRPr="008001B5">
        <w:rPr>
          <w:rFonts w:asciiTheme="majorBidi" w:hAnsiTheme="majorBidi" w:cstheme="majorBidi"/>
        </w:rPr>
        <w:t>duciary point (x and y indices).</w:t>
      </w:r>
    </w:p>
    <w:p w14:paraId="5342A013" w14:textId="77777777" w:rsidR="009739A2" w:rsidRPr="008001B5" w:rsidRDefault="009739A2" w:rsidP="008E66C8">
      <w:pPr>
        <w:rPr>
          <w:rFonts w:asciiTheme="majorBidi" w:hAnsiTheme="majorBidi" w:cstheme="majorBidi"/>
        </w:rPr>
      </w:pPr>
    </w:p>
    <w:p w14:paraId="3E03E998" w14:textId="77777777" w:rsidR="008E66C8" w:rsidRPr="008001B5" w:rsidRDefault="009739A2" w:rsidP="008001B5">
      <w:pPr>
        <w:rPr>
          <w:rFonts w:asciiTheme="majorBidi" w:hAnsiTheme="majorBidi" w:cstheme="majorBidi"/>
        </w:rPr>
      </w:pPr>
      <w:r w:rsidRPr="008001B5">
        <w:rPr>
          <w:rFonts w:asciiTheme="majorBidi" w:hAnsiTheme="majorBidi" w:cstheme="majorBidi"/>
          <w:noProof/>
        </w:rPr>
        <w:lastRenderedPageBreak/>
        <w:drawing>
          <wp:anchor distT="0" distB="0" distL="114300" distR="114300" simplePos="0" relativeHeight="251698176" behindDoc="0" locked="0" layoutInCell="1" allowOverlap="1" wp14:anchorId="0A736736" wp14:editId="084B40E3">
            <wp:simplePos x="0" y="0"/>
            <wp:positionH relativeFrom="column">
              <wp:posOffset>-47767</wp:posOffset>
            </wp:positionH>
            <wp:positionV relativeFrom="paragraph">
              <wp:posOffset>336692</wp:posOffset>
            </wp:positionV>
            <wp:extent cx="5851864" cy="3291840"/>
            <wp:effectExtent l="0" t="0" r="0" b="381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851864" cy="3291840"/>
                    </a:xfrm>
                    <a:prstGeom prst="rect">
                      <a:avLst/>
                    </a:prstGeom>
                    <a:noFill/>
                  </pic:spPr>
                </pic:pic>
              </a:graphicData>
            </a:graphic>
          </wp:anchor>
        </w:drawing>
      </w:r>
      <w:r w:rsidRPr="008001B5">
        <w:rPr>
          <w:rFonts w:asciiTheme="majorBidi" w:hAnsiTheme="majorBidi" w:cstheme="majorBidi"/>
        </w:rPr>
        <w:t xml:space="preserve">Step 5: </w:t>
      </w:r>
      <w:r w:rsidR="008001B5" w:rsidRPr="008001B5">
        <w:rPr>
          <w:rFonts w:asciiTheme="majorBidi" w:hAnsiTheme="majorBidi" w:cstheme="majorBidi"/>
        </w:rPr>
        <w:t>The next</w:t>
      </w:r>
      <w:r w:rsidRPr="008001B5">
        <w:rPr>
          <w:rFonts w:asciiTheme="majorBidi" w:hAnsiTheme="majorBidi" w:cstheme="majorBidi"/>
        </w:rPr>
        <w:t xml:space="preserve"> input </w:t>
      </w:r>
      <w:r w:rsidR="008001B5" w:rsidRPr="008001B5">
        <w:rPr>
          <w:rFonts w:asciiTheme="majorBidi" w:hAnsiTheme="majorBidi" w:cstheme="majorBidi"/>
        </w:rPr>
        <w:t xml:space="preserve">required is </w:t>
      </w:r>
      <w:r w:rsidRPr="008001B5">
        <w:rPr>
          <w:rFonts w:asciiTheme="majorBidi" w:hAnsiTheme="majorBidi" w:cstheme="majorBidi"/>
        </w:rPr>
        <w:t>the</w:t>
      </w:r>
      <w:r w:rsidR="008E66C8" w:rsidRPr="008001B5">
        <w:rPr>
          <w:rFonts w:asciiTheme="majorBidi" w:hAnsiTheme="majorBidi" w:cstheme="majorBidi"/>
        </w:rPr>
        <w:t xml:space="preserve"> range of interest</w:t>
      </w:r>
      <w:r w:rsidRPr="008001B5">
        <w:rPr>
          <w:rFonts w:asciiTheme="majorBidi" w:hAnsiTheme="majorBidi" w:cstheme="majorBidi"/>
        </w:rPr>
        <w:t xml:space="preserve"> in x and y-axis. Input those values:</w:t>
      </w:r>
    </w:p>
    <w:p w14:paraId="37254D40" w14:textId="77777777" w:rsidR="009739A2" w:rsidRPr="008001B5" w:rsidRDefault="009739A2" w:rsidP="009739A2">
      <w:pPr>
        <w:rPr>
          <w:rFonts w:asciiTheme="majorBidi" w:hAnsiTheme="majorBidi" w:cstheme="majorBidi"/>
        </w:rPr>
      </w:pPr>
    </w:p>
    <w:p w14:paraId="2D1172B5" w14:textId="77777777" w:rsidR="008E66C8" w:rsidRPr="008001B5" w:rsidRDefault="00214208" w:rsidP="00214208">
      <w:pPr>
        <w:rPr>
          <w:rFonts w:asciiTheme="majorBidi" w:hAnsiTheme="majorBidi" w:cstheme="majorBidi"/>
        </w:rPr>
      </w:pPr>
      <w:r w:rsidRPr="008001B5">
        <w:rPr>
          <w:rFonts w:asciiTheme="majorBidi" w:hAnsiTheme="majorBidi" w:cstheme="majorBidi"/>
          <w:noProof/>
        </w:rPr>
        <w:drawing>
          <wp:anchor distT="0" distB="0" distL="114300" distR="114300" simplePos="0" relativeHeight="251699200" behindDoc="0" locked="0" layoutInCell="1" allowOverlap="1" wp14:anchorId="4A04F5C4" wp14:editId="3B554DF9">
            <wp:simplePos x="0" y="0"/>
            <wp:positionH relativeFrom="column">
              <wp:posOffset>-20775</wp:posOffset>
            </wp:positionH>
            <wp:positionV relativeFrom="paragraph">
              <wp:posOffset>259118</wp:posOffset>
            </wp:positionV>
            <wp:extent cx="5851525" cy="3291840"/>
            <wp:effectExtent l="0" t="0" r="0" b="381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851525" cy="3291840"/>
                    </a:xfrm>
                    <a:prstGeom prst="rect">
                      <a:avLst/>
                    </a:prstGeom>
                    <a:noFill/>
                  </pic:spPr>
                </pic:pic>
              </a:graphicData>
            </a:graphic>
          </wp:anchor>
        </w:drawing>
      </w:r>
      <w:r w:rsidRPr="008001B5">
        <w:rPr>
          <w:rFonts w:asciiTheme="majorBidi" w:hAnsiTheme="majorBidi" w:cstheme="majorBidi"/>
        </w:rPr>
        <w:t>Step 6: The code will create several folders. Among them ‘</w:t>
      </w:r>
      <w:proofErr w:type="spellStart"/>
      <w:r w:rsidRPr="008001B5">
        <w:rPr>
          <w:rFonts w:asciiTheme="majorBidi" w:hAnsiTheme="majorBidi" w:cstheme="majorBidi"/>
        </w:rPr>
        <w:t>CP_Results</w:t>
      </w:r>
      <w:proofErr w:type="spellEnd"/>
      <w:r w:rsidRPr="008001B5">
        <w:rPr>
          <w:rFonts w:asciiTheme="majorBidi" w:hAnsiTheme="majorBidi" w:cstheme="majorBidi"/>
        </w:rPr>
        <w:t>’ folder contains all the results.</w:t>
      </w:r>
    </w:p>
    <w:p w14:paraId="116A5728" w14:textId="77777777" w:rsidR="00214208" w:rsidRPr="008001B5" w:rsidRDefault="00214208" w:rsidP="00214208">
      <w:pPr>
        <w:rPr>
          <w:rFonts w:asciiTheme="majorBidi" w:hAnsiTheme="majorBidi" w:cstheme="majorBidi"/>
        </w:rPr>
      </w:pPr>
    </w:p>
    <w:p w14:paraId="379E655C" w14:textId="77777777" w:rsidR="00C64DB6" w:rsidRPr="008001B5" w:rsidRDefault="00214208" w:rsidP="00B70EA3">
      <w:pPr>
        <w:rPr>
          <w:rFonts w:asciiTheme="majorBidi" w:hAnsiTheme="majorBidi" w:cstheme="majorBidi"/>
        </w:rPr>
      </w:pPr>
      <w:r w:rsidRPr="008001B5">
        <w:rPr>
          <w:rFonts w:asciiTheme="majorBidi" w:hAnsiTheme="majorBidi" w:cstheme="majorBidi"/>
        </w:rPr>
        <w:t>In the folder, there are two ‘jpg’ files ‘Green_fig.jpg’ and ‘Red_fig.jpg’</w:t>
      </w:r>
      <w:r w:rsidR="00B70EA3" w:rsidRPr="008001B5">
        <w:rPr>
          <w:rFonts w:asciiTheme="majorBidi" w:hAnsiTheme="majorBidi" w:cstheme="majorBidi"/>
        </w:rPr>
        <w:t>,</w:t>
      </w:r>
      <w:r w:rsidRPr="008001B5">
        <w:rPr>
          <w:rFonts w:asciiTheme="majorBidi" w:hAnsiTheme="majorBidi" w:cstheme="majorBidi"/>
        </w:rPr>
        <w:t xml:space="preserve"> which show the distribution map of respective membrane proteins in green and red channel. </w:t>
      </w:r>
    </w:p>
    <w:p w14:paraId="37E9089B" w14:textId="197D83B0" w:rsidR="00C60EBD" w:rsidRPr="008001B5" w:rsidRDefault="00C60EBD" w:rsidP="005D493C">
      <w:pPr>
        <w:jc w:val="both"/>
        <w:rPr>
          <w:rFonts w:asciiTheme="majorBidi" w:hAnsiTheme="majorBidi" w:cstheme="majorBidi"/>
        </w:rPr>
      </w:pPr>
      <w:r>
        <w:rPr>
          <w:rFonts w:asciiTheme="majorBidi" w:hAnsiTheme="majorBidi" w:cstheme="majorBidi"/>
        </w:rPr>
        <w:lastRenderedPageBreak/>
        <w:t xml:space="preserve">We perform CP analysis on that protein which has </w:t>
      </w:r>
      <w:proofErr w:type="gramStart"/>
      <w:r>
        <w:rPr>
          <w:rFonts w:asciiTheme="majorBidi" w:hAnsiTheme="majorBidi" w:cstheme="majorBidi"/>
        </w:rPr>
        <w:t>less</w:t>
      </w:r>
      <w:proofErr w:type="gramEnd"/>
      <w:r>
        <w:rPr>
          <w:rFonts w:asciiTheme="majorBidi" w:hAnsiTheme="majorBidi" w:cstheme="majorBidi"/>
        </w:rPr>
        <w:t xml:space="preserve"> n</w:t>
      </w:r>
      <w:r w:rsidR="005D493C">
        <w:rPr>
          <w:rFonts w:asciiTheme="majorBidi" w:hAnsiTheme="majorBidi" w:cstheme="majorBidi"/>
        </w:rPr>
        <w:t>umber of</w:t>
      </w:r>
      <w:r>
        <w:rPr>
          <w:rFonts w:asciiTheme="majorBidi" w:hAnsiTheme="majorBidi" w:cstheme="majorBidi"/>
        </w:rPr>
        <w:t xml:space="preserve"> detected molecules in the SLN images. Thus, t</w:t>
      </w:r>
      <w:r w:rsidRPr="008001B5">
        <w:rPr>
          <w:rFonts w:asciiTheme="majorBidi" w:hAnsiTheme="majorBidi" w:cstheme="majorBidi"/>
        </w:rPr>
        <w:t>his folder will contain</w:t>
      </w:r>
      <w:r>
        <w:rPr>
          <w:rFonts w:asciiTheme="majorBidi" w:hAnsiTheme="majorBidi" w:cstheme="majorBidi"/>
        </w:rPr>
        <w:t xml:space="preserve"> only one ‘txt’ file, which</w:t>
      </w:r>
      <w:r w:rsidRPr="008001B5">
        <w:rPr>
          <w:rFonts w:asciiTheme="majorBidi" w:hAnsiTheme="majorBidi" w:cstheme="majorBidi"/>
        </w:rPr>
        <w:t xml:space="preserve"> tabulate the ‘co-localization probability</w:t>
      </w:r>
      <w:r>
        <w:rPr>
          <w:rFonts w:asciiTheme="majorBidi" w:hAnsiTheme="majorBidi" w:cstheme="majorBidi"/>
        </w:rPr>
        <w:t xml:space="preserve"> vs distance</w:t>
      </w:r>
      <w:r w:rsidRPr="008001B5">
        <w:rPr>
          <w:rFonts w:asciiTheme="majorBidi" w:hAnsiTheme="majorBidi" w:cstheme="majorBidi"/>
        </w:rPr>
        <w:t>’ of that protein</w:t>
      </w:r>
      <w:r>
        <w:rPr>
          <w:rFonts w:asciiTheme="majorBidi" w:hAnsiTheme="majorBidi" w:cstheme="majorBidi"/>
        </w:rPr>
        <w:t xml:space="preserve"> which has </w:t>
      </w:r>
      <w:proofErr w:type="gramStart"/>
      <w:r>
        <w:rPr>
          <w:rFonts w:asciiTheme="majorBidi" w:hAnsiTheme="majorBidi" w:cstheme="majorBidi"/>
        </w:rPr>
        <w:t>less</w:t>
      </w:r>
      <w:proofErr w:type="gramEnd"/>
      <w:r>
        <w:rPr>
          <w:rFonts w:asciiTheme="majorBidi" w:hAnsiTheme="majorBidi" w:cstheme="majorBidi"/>
        </w:rPr>
        <w:t xml:space="preserve"> number of detected protein molecules</w:t>
      </w:r>
      <w:r w:rsidRPr="008001B5">
        <w:rPr>
          <w:rFonts w:asciiTheme="majorBidi" w:hAnsiTheme="majorBidi" w:cstheme="majorBidi"/>
        </w:rPr>
        <w:t>.</w:t>
      </w:r>
      <w:r>
        <w:rPr>
          <w:rFonts w:asciiTheme="majorBidi" w:hAnsiTheme="majorBidi" w:cstheme="majorBidi"/>
        </w:rPr>
        <w:t xml:space="preserve"> This file has three columns. First, column signifies </w:t>
      </w:r>
      <w:r w:rsidR="005D493C">
        <w:rPr>
          <w:rFonts w:asciiTheme="majorBidi" w:hAnsiTheme="majorBidi" w:cstheme="majorBidi"/>
        </w:rPr>
        <w:t>distance; whereas</w:t>
      </w:r>
      <w:r>
        <w:rPr>
          <w:rFonts w:asciiTheme="majorBidi" w:hAnsiTheme="majorBidi" w:cstheme="majorBidi"/>
        </w:rPr>
        <w:t xml:space="preserve"> second column signifies the number of molecules of that protein</w:t>
      </w:r>
      <w:r w:rsidR="005D493C">
        <w:rPr>
          <w:rFonts w:asciiTheme="majorBidi" w:hAnsiTheme="majorBidi" w:cstheme="majorBidi"/>
        </w:rPr>
        <w:t>,</w:t>
      </w:r>
      <w:r>
        <w:rPr>
          <w:rFonts w:asciiTheme="majorBidi" w:hAnsiTheme="majorBidi" w:cstheme="majorBidi"/>
        </w:rPr>
        <w:t xml:space="preserve"> which have </w:t>
      </w:r>
      <w:r w:rsidR="005D493C">
        <w:rPr>
          <w:rFonts w:asciiTheme="majorBidi" w:hAnsiTheme="majorBidi" w:cstheme="majorBidi"/>
        </w:rPr>
        <w:t>at least one-partner</w:t>
      </w:r>
      <w:r>
        <w:rPr>
          <w:rFonts w:asciiTheme="majorBidi" w:hAnsiTheme="majorBidi" w:cstheme="majorBidi"/>
        </w:rPr>
        <w:t xml:space="preserve"> molecules from other protein with in the distance specified in Column 1</w:t>
      </w:r>
      <w:r w:rsidR="005D493C">
        <w:rPr>
          <w:rFonts w:asciiTheme="majorBidi" w:hAnsiTheme="majorBidi" w:cstheme="majorBidi"/>
        </w:rPr>
        <w:t>.</w:t>
      </w:r>
      <w:r>
        <w:rPr>
          <w:rFonts w:asciiTheme="majorBidi" w:hAnsiTheme="majorBidi" w:cstheme="majorBidi"/>
        </w:rPr>
        <w:t xml:space="preserve"> Column 3 represents </w:t>
      </w:r>
      <w:proofErr w:type="gramStart"/>
      <w:r>
        <w:rPr>
          <w:rFonts w:asciiTheme="majorBidi" w:hAnsiTheme="majorBidi" w:cstheme="majorBidi"/>
        </w:rPr>
        <w:t xml:space="preserve">the  </w:t>
      </w:r>
      <w:r w:rsidRPr="008001B5">
        <w:rPr>
          <w:rFonts w:asciiTheme="majorBidi" w:hAnsiTheme="majorBidi" w:cstheme="majorBidi"/>
        </w:rPr>
        <w:t>‘</w:t>
      </w:r>
      <w:proofErr w:type="gramEnd"/>
      <w:r w:rsidRPr="008001B5">
        <w:rPr>
          <w:rFonts w:asciiTheme="majorBidi" w:hAnsiTheme="majorBidi" w:cstheme="majorBidi"/>
        </w:rPr>
        <w:t>co-localization probability</w:t>
      </w:r>
      <w:r>
        <w:rPr>
          <w:rFonts w:asciiTheme="majorBidi" w:hAnsiTheme="majorBidi" w:cstheme="majorBidi"/>
        </w:rPr>
        <w:t>’ of that protein within the distance specified on</w:t>
      </w:r>
      <w:r w:rsidRPr="00787B53">
        <w:rPr>
          <w:rFonts w:asciiTheme="majorBidi" w:hAnsiTheme="majorBidi" w:cstheme="majorBidi"/>
        </w:rPr>
        <w:t xml:space="preserve"> </w:t>
      </w:r>
      <w:r>
        <w:rPr>
          <w:rFonts w:asciiTheme="majorBidi" w:hAnsiTheme="majorBidi" w:cstheme="majorBidi"/>
        </w:rPr>
        <w:t xml:space="preserve">Column 1. </w:t>
      </w:r>
      <w:r w:rsidRPr="008001B5">
        <w:rPr>
          <w:rFonts w:asciiTheme="majorBidi" w:hAnsiTheme="majorBidi" w:cstheme="majorBidi"/>
        </w:rPr>
        <w:t xml:space="preserve"> Plot Column1 vs Column3 to obtain </w:t>
      </w:r>
      <w:r>
        <w:rPr>
          <w:rFonts w:asciiTheme="majorBidi" w:hAnsiTheme="majorBidi" w:cstheme="majorBidi"/>
        </w:rPr>
        <w:t xml:space="preserve">a graph of </w:t>
      </w:r>
      <w:r w:rsidRPr="008001B5">
        <w:rPr>
          <w:rFonts w:asciiTheme="majorBidi" w:hAnsiTheme="majorBidi" w:cstheme="majorBidi"/>
        </w:rPr>
        <w:t>CP values with respect to distance.</w:t>
      </w:r>
      <w:r>
        <w:rPr>
          <w:rFonts w:asciiTheme="majorBidi" w:hAnsiTheme="majorBidi" w:cstheme="majorBidi"/>
        </w:rPr>
        <w:t xml:space="preserve"> The ‘txt’ file will be </w:t>
      </w:r>
      <w:proofErr w:type="gramStart"/>
      <w:r>
        <w:rPr>
          <w:rFonts w:asciiTheme="majorBidi" w:hAnsiTheme="majorBidi" w:cstheme="majorBidi"/>
        </w:rPr>
        <w:t xml:space="preserve">entitled </w:t>
      </w:r>
      <w:r w:rsidRPr="008001B5">
        <w:rPr>
          <w:rFonts w:asciiTheme="majorBidi" w:hAnsiTheme="majorBidi" w:cstheme="majorBidi"/>
        </w:rPr>
        <w:t xml:space="preserve"> ‘</w:t>
      </w:r>
      <w:proofErr w:type="gramEnd"/>
      <w:r w:rsidRPr="008001B5">
        <w:rPr>
          <w:rFonts w:asciiTheme="majorBidi" w:hAnsiTheme="majorBidi" w:cstheme="majorBidi"/>
        </w:rPr>
        <w:t xml:space="preserve">molecule_distribution_green.txt’ or ‘molecule_distribution_red.txt’ depending on which protein has </w:t>
      </w:r>
      <w:r>
        <w:rPr>
          <w:rFonts w:asciiTheme="majorBidi" w:hAnsiTheme="majorBidi" w:cstheme="majorBidi"/>
        </w:rPr>
        <w:t>a smaller</w:t>
      </w:r>
      <w:r w:rsidRPr="008001B5">
        <w:rPr>
          <w:rFonts w:asciiTheme="majorBidi" w:hAnsiTheme="majorBidi" w:cstheme="majorBidi"/>
        </w:rPr>
        <w:t xml:space="preserve"> number of molecules</w:t>
      </w:r>
      <w:r>
        <w:rPr>
          <w:rFonts w:asciiTheme="majorBidi" w:hAnsiTheme="majorBidi" w:cstheme="majorBidi"/>
        </w:rPr>
        <w:t>.</w:t>
      </w:r>
      <w:r w:rsidRPr="008001B5">
        <w:rPr>
          <w:rFonts w:asciiTheme="majorBidi" w:hAnsiTheme="majorBidi" w:cstheme="majorBidi"/>
        </w:rPr>
        <w:t xml:space="preserve"> </w:t>
      </w:r>
    </w:p>
    <w:p w14:paraId="5DDBEBE8" w14:textId="497E05E7" w:rsidR="008E66C8" w:rsidRPr="008001B5" w:rsidRDefault="00C60EBD" w:rsidP="003D1B26">
      <w:pPr>
        <w:jc w:val="both"/>
        <w:rPr>
          <w:rFonts w:asciiTheme="majorBidi" w:hAnsiTheme="majorBidi" w:cstheme="majorBidi"/>
        </w:rPr>
      </w:pPr>
      <w:r>
        <w:rPr>
          <w:rFonts w:asciiTheme="majorBidi" w:hAnsiTheme="majorBidi" w:cstheme="majorBidi"/>
        </w:rPr>
        <w:t>Similarly, t</w:t>
      </w:r>
      <w:r w:rsidR="00C64DB6" w:rsidRPr="008001B5">
        <w:rPr>
          <w:rFonts w:asciiTheme="majorBidi" w:hAnsiTheme="majorBidi" w:cstheme="majorBidi"/>
        </w:rPr>
        <w:t xml:space="preserve">his folder will contain either ‘Green_CP30.jpg’ or ‘Red_CP30.jpg’ depending on which protein has </w:t>
      </w:r>
      <w:proofErr w:type="gramStart"/>
      <w:r w:rsidR="00C64DB6" w:rsidRPr="008001B5">
        <w:rPr>
          <w:rFonts w:asciiTheme="majorBidi" w:hAnsiTheme="majorBidi" w:cstheme="majorBidi"/>
        </w:rPr>
        <w:t>less</w:t>
      </w:r>
      <w:proofErr w:type="gramEnd"/>
      <w:r w:rsidR="00C64DB6" w:rsidRPr="008001B5">
        <w:rPr>
          <w:rFonts w:asciiTheme="majorBidi" w:hAnsiTheme="majorBidi" w:cstheme="majorBidi"/>
        </w:rPr>
        <w:t xml:space="preserve"> number of molecules, and it will demonstrate how many protein molecules at least have one partner protein molecules within 30 nm distance with respect to all the protein molecules of the protein.</w:t>
      </w:r>
    </w:p>
    <w:p w14:paraId="58F61E89" w14:textId="77777777" w:rsidR="008E66C8" w:rsidRPr="008001B5" w:rsidRDefault="008E66C8" w:rsidP="00AA1FA1">
      <w:pPr>
        <w:rPr>
          <w:rFonts w:asciiTheme="majorBidi" w:hAnsiTheme="majorBidi" w:cstheme="majorBidi"/>
        </w:rPr>
      </w:pPr>
    </w:p>
    <w:p w14:paraId="74FE6640" w14:textId="77777777" w:rsidR="00AA1FA1" w:rsidRPr="008001B5" w:rsidRDefault="00AA1FA1" w:rsidP="00AA1FA1">
      <w:pPr>
        <w:rPr>
          <w:rFonts w:asciiTheme="majorBidi" w:hAnsiTheme="majorBidi" w:cstheme="majorBidi"/>
        </w:rPr>
      </w:pPr>
    </w:p>
    <w:sectPr w:rsidR="00AA1FA1" w:rsidRPr="008001B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C6D0AA7"/>
    <w:multiLevelType w:val="hybridMultilevel"/>
    <w:tmpl w:val="32F8CB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Shirsendu Ghosh">
    <w15:presenceInfo w15:providerId="None" w15:userId="Shirsendu Ghosh"/>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trackRevision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95276"/>
    <w:rsid w:val="00003D15"/>
    <w:rsid w:val="00013A35"/>
    <w:rsid w:val="00017CEA"/>
    <w:rsid w:val="00031876"/>
    <w:rsid w:val="000352AF"/>
    <w:rsid w:val="00035AE0"/>
    <w:rsid w:val="000363C5"/>
    <w:rsid w:val="0004692E"/>
    <w:rsid w:val="00060FF7"/>
    <w:rsid w:val="00062660"/>
    <w:rsid w:val="00065D5C"/>
    <w:rsid w:val="000A0D16"/>
    <w:rsid w:val="000A5639"/>
    <w:rsid w:val="000B479F"/>
    <w:rsid w:val="000E37CD"/>
    <w:rsid w:val="000E5DFD"/>
    <w:rsid w:val="00154AD1"/>
    <w:rsid w:val="001807B1"/>
    <w:rsid w:val="001A408E"/>
    <w:rsid w:val="001D780A"/>
    <w:rsid w:val="00203A93"/>
    <w:rsid w:val="002046F2"/>
    <w:rsid w:val="00214208"/>
    <w:rsid w:val="002423CA"/>
    <w:rsid w:val="00250E09"/>
    <w:rsid w:val="0025545E"/>
    <w:rsid w:val="002715D2"/>
    <w:rsid w:val="002A18F7"/>
    <w:rsid w:val="002A38A1"/>
    <w:rsid w:val="002B0CD3"/>
    <w:rsid w:val="003063C1"/>
    <w:rsid w:val="00326E5E"/>
    <w:rsid w:val="003533AE"/>
    <w:rsid w:val="003953DA"/>
    <w:rsid w:val="003C4F76"/>
    <w:rsid w:val="003C70A9"/>
    <w:rsid w:val="003C7696"/>
    <w:rsid w:val="003D1B26"/>
    <w:rsid w:val="003D5324"/>
    <w:rsid w:val="003F14F4"/>
    <w:rsid w:val="004452F4"/>
    <w:rsid w:val="00456DA8"/>
    <w:rsid w:val="00473E81"/>
    <w:rsid w:val="00476F76"/>
    <w:rsid w:val="00485633"/>
    <w:rsid w:val="004F2D31"/>
    <w:rsid w:val="0050150E"/>
    <w:rsid w:val="00504F2E"/>
    <w:rsid w:val="005504FD"/>
    <w:rsid w:val="00564F0B"/>
    <w:rsid w:val="005729D4"/>
    <w:rsid w:val="005C523C"/>
    <w:rsid w:val="005D493C"/>
    <w:rsid w:val="005E2439"/>
    <w:rsid w:val="005E4179"/>
    <w:rsid w:val="00604A65"/>
    <w:rsid w:val="00625DC7"/>
    <w:rsid w:val="00626E08"/>
    <w:rsid w:val="00634433"/>
    <w:rsid w:val="00643709"/>
    <w:rsid w:val="00665997"/>
    <w:rsid w:val="00667396"/>
    <w:rsid w:val="0066740E"/>
    <w:rsid w:val="00691053"/>
    <w:rsid w:val="006956C4"/>
    <w:rsid w:val="006C38E6"/>
    <w:rsid w:val="006E29DD"/>
    <w:rsid w:val="006F6688"/>
    <w:rsid w:val="00717F93"/>
    <w:rsid w:val="00751940"/>
    <w:rsid w:val="00761139"/>
    <w:rsid w:val="00787B53"/>
    <w:rsid w:val="0079470A"/>
    <w:rsid w:val="007A4476"/>
    <w:rsid w:val="008001B5"/>
    <w:rsid w:val="00826C7D"/>
    <w:rsid w:val="00830DF6"/>
    <w:rsid w:val="00845500"/>
    <w:rsid w:val="00860097"/>
    <w:rsid w:val="00863640"/>
    <w:rsid w:val="008859C3"/>
    <w:rsid w:val="008A46E7"/>
    <w:rsid w:val="008C5AB3"/>
    <w:rsid w:val="008E66C8"/>
    <w:rsid w:val="00945FCE"/>
    <w:rsid w:val="009520A5"/>
    <w:rsid w:val="009739A2"/>
    <w:rsid w:val="009774C6"/>
    <w:rsid w:val="00980F18"/>
    <w:rsid w:val="00995276"/>
    <w:rsid w:val="009954F3"/>
    <w:rsid w:val="00A005FC"/>
    <w:rsid w:val="00A33AD7"/>
    <w:rsid w:val="00A4557B"/>
    <w:rsid w:val="00A7162A"/>
    <w:rsid w:val="00A72DBE"/>
    <w:rsid w:val="00A81C01"/>
    <w:rsid w:val="00A86C7E"/>
    <w:rsid w:val="00AA1FA1"/>
    <w:rsid w:val="00AA47F6"/>
    <w:rsid w:val="00AC5308"/>
    <w:rsid w:val="00AD026F"/>
    <w:rsid w:val="00AE452A"/>
    <w:rsid w:val="00AE69D2"/>
    <w:rsid w:val="00AF3793"/>
    <w:rsid w:val="00B00F4F"/>
    <w:rsid w:val="00B01F1C"/>
    <w:rsid w:val="00B05DAF"/>
    <w:rsid w:val="00B22270"/>
    <w:rsid w:val="00B27FD5"/>
    <w:rsid w:val="00B52FC8"/>
    <w:rsid w:val="00B70EA3"/>
    <w:rsid w:val="00B81350"/>
    <w:rsid w:val="00B9203B"/>
    <w:rsid w:val="00BA0A77"/>
    <w:rsid w:val="00BD7D41"/>
    <w:rsid w:val="00C360ED"/>
    <w:rsid w:val="00C60EBD"/>
    <w:rsid w:val="00C64DB6"/>
    <w:rsid w:val="00C65F97"/>
    <w:rsid w:val="00C75B91"/>
    <w:rsid w:val="00C901D5"/>
    <w:rsid w:val="00C928B8"/>
    <w:rsid w:val="00CF1F48"/>
    <w:rsid w:val="00D23544"/>
    <w:rsid w:val="00D24575"/>
    <w:rsid w:val="00D521AB"/>
    <w:rsid w:val="00D60CA6"/>
    <w:rsid w:val="00DC03F1"/>
    <w:rsid w:val="00DD26C7"/>
    <w:rsid w:val="00E02D6B"/>
    <w:rsid w:val="00E062C6"/>
    <w:rsid w:val="00E22C58"/>
    <w:rsid w:val="00E3397B"/>
    <w:rsid w:val="00E36FC2"/>
    <w:rsid w:val="00E8171E"/>
    <w:rsid w:val="00E84EBA"/>
    <w:rsid w:val="00EA436A"/>
    <w:rsid w:val="00EC237F"/>
    <w:rsid w:val="00EC71AB"/>
    <w:rsid w:val="00F07216"/>
    <w:rsid w:val="00F10A4E"/>
    <w:rsid w:val="00F81BB0"/>
    <w:rsid w:val="00F8327E"/>
    <w:rsid w:val="00F92137"/>
    <w:rsid w:val="00FD4846"/>
    <w:rsid w:val="00FD5309"/>
    <w:rsid w:val="00FD5804"/>
    <w:rsid w:val="00FE03D6"/>
    <w:rsid w:val="00FF10FA"/>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42E6FC"/>
  <w15:chartTrackingRefBased/>
  <w15:docId w15:val="{843FAE8C-2AC9-4991-9B43-FDA806963F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C75B91"/>
    <w:pPr>
      <w:spacing w:before="100" w:beforeAutospacing="1" w:after="100" w:afterAutospacing="1" w:line="240" w:lineRule="auto"/>
    </w:pPr>
    <w:rPr>
      <w:rFonts w:ascii="Times New Roman" w:eastAsia="Times New Roman" w:hAnsi="Times New Roman" w:cs="Times New Roman"/>
      <w:sz w:val="24"/>
      <w:szCs w:val="24"/>
    </w:rPr>
  </w:style>
  <w:style w:type="table" w:styleId="TableGrid">
    <w:name w:val="Table Grid"/>
    <w:basedOn w:val="TableNormal"/>
    <w:uiPriority w:val="39"/>
    <w:rsid w:val="006F668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Accent1">
    <w:name w:val="Grid Table 1 Light Accent 1"/>
    <w:basedOn w:val="TableNormal"/>
    <w:uiPriority w:val="46"/>
    <w:rsid w:val="006F6688"/>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styleId="GridTable4-Accent5">
    <w:name w:val="Grid Table 4 Accent 5"/>
    <w:basedOn w:val="TableNormal"/>
    <w:uiPriority w:val="49"/>
    <w:rsid w:val="006F6688"/>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styleId="ListParagraph">
    <w:name w:val="List Paragraph"/>
    <w:basedOn w:val="Normal"/>
    <w:link w:val="ListParagraphChar"/>
    <w:uiPriority w:val="34"/>
    <w:qFormat/>
    <w:rsid w:val="00250E09"/>
    <w:pPr>
      <w:ind w:left="720"/>
      <w:contextualSpacing/>
    </w:pPr>
  </w:style>
  <w:style w:type="character" w:customStyle="1" w:styleId="ListParagraphChar">
    <w:name w:val="List Paragraph Char"/>
    <w:basedOn w:val="DefaultParagraphFont"/>
    <w:link w:val="ListParagraph"/>
    <w:uiPriority w:val="34"/>
    <w:rsid w:val="00250E09"/>
  </w:style>
  <w:style w:type="character" w:styleId="CommentReference">
    <w:name w:val="annotation reference"/>
    <w:basedOn w:val="DefaultParagraphFont"/>
    <w:uiPriority w:val="99"/>
    <w:semiHidden/>
    <w:unhideWhenUsed/>
    <w:rsid w:val="00473E81"/>
    <w:rPr>
      <w:sz w:val="16"/>
      <w:szCs w:val="16"/>
    </w:rPr>
  </w:style>
  <w:style w:type="paragraph" w:styleId="CommentText">
    <w:name w:val="annotation text"/>
    <w:basedOn w:val="Normal"/>
    <w:link w:val="CommentTextChar"/>
    <w:uiPriority w:val="99"/>
    <w:semiHidden/>
    <w:unhideWhenUsed/>
    <w:rsid w:val="00473E81"/>
    <w:pPr>
      <w:spacing w:line="240" w:lineRule="auto"/>
    </w:pPr>
    <w:rPr>
      <w:sz w:val="20"/>
      <w:szCs w:val="20"/>
    </w:rPr>
  </w:style>
  <w:style w:type="character" w:customStyle="1" w:styleId="CommentTextChar">
    <w:name w:val="Comment Text Char"/>
    <w:basedOn w:val="DefaultParagraphFont"/>
    <w:link w:val="CommentText"/>
    <w:uiPriority w:val="99"/>
    <w:semiHidden/>
    <w:rsid w:val="00473E81"/>
    <w:rPr>
      <w:sz w:val="20"/>
      <w:szCs w:val="20"/>
    </w:rPr>
  </w:style>
  <w:style w:type="paragraph" w:styleId="CommentSubject">
    <w:name w:val="annotation subject"/>
    <w:basedOn w:val="CommentText"/>
    <w:next w:val="CommentText"/>
    <w:link w:val="CommentSubjectChar"/>
    <w:uiPriority w:val="99"/>
    <w:semiHidden/>
    <w:unhideWhenUsed/>
    <w:rsid w:val="00473E81"/>
    <w:rPr>
      <w:b/>
      <w:bCs/>
    </w:rPr>
  </w:style>
  <w:style w:type="character" w:customStyle="1" w:styleId="CommentSubjectChar">
    <w:name w:val="Comment Subject Char"/>
    <w:basedOn w:val="CommentTextChar"/>
    <w:link w:val="CommentSubject"/>
    <w:uiPriority w:val="99"/>
    <w:semiHidden/>
    <w:rsid w:val="00473E81"/>
    <w:rPr>
      <w:b/>
      <w:bCs/>
      <w:sz w:val="20"/>
      <w:szCs w:val="20"/>
    </w:rPr>
  </w:style>
  <w:style w:type="paragraph" w:styleId="BalloonText">
    <w:name w:val="Balloon Text"/>
    <w:basedOn w:val="Normal"/>
    <w:link w:val="BalloonTextChar"/>
    <w:uiPriority w:val="99"/>
    <w:semiHidden/>
    <w:unhideWhenUsed/>
    <w:rsid w:val="00473E8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73E81"/>
    <w:rPr>
      <w:rFonts w:ascii="Segoe UI" w:hAnsi="Segoe UI" w:cs="Segoe UI"/>
      <w:sz w:val="18"/>
      <w:szCs w:val="18"/>
    </w:rPr>
  </w:style>
  <w:style w:type="character" w:styleId="Hyperlink">
    <w:name w:val="Hyperlink"/>
    <w:basedOn w:val="DefaultParagraphFont"/>
    <w:uiPriority w:val="99"/>
    <w:unhideWhenUsed/>
    <w:rsid w:val="003D1B26"/>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0727708">
      <w:bodyDiv w:val="1"/>
      <w:marLeft w:val="0"/>
      <w:marRight w:val="0"/>
      <w:marTop w:val="0"/>
      <w:marBottom w:val="0"/>
      <w:divBdr>
        <w:top w:val="none" w:sz="0" w:space="0" w:color="auto"/>
        <w:left w:val="none" w:sz="0" w:space="0" w:color="auto"/>
        <w:bottom w:val="none" w:sz="0" w:space="0" w:color="auto"/>
        <w:right w:val="none" w:sz="0" w:space="0" w:color="auto"/>
      </w:divBdr>
    </w:div>
    <w:div w:id="7899761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tiff"/><Relationship Id="rId18" Type="http://schemas.openxmlformats.org/officeDocument/2006/relationships/image" Target="media/image11.png"/><Relationship Id="rId3" Type="http://schemas.openxmlformats.org/officeDocument/2006/relationships/styles" Target="styles.xml"/><Relationship Id="rId21" Type="http://schemas.microsoft.com/office/2011/relationships/people" Target="people.xml"/><Relationship Id="rId7" Type="http://schemas.openxmlformats.org/officeDocument/2006/relationships/hyperlink" Target="https://www.ebi.ac.uk/biostudies/studies/S-BSST521" TargetMode="External"/><Relationship Id="rId12" Type="http://schemas.openxmlformats.org/officeDocument/2006/relationships/image" Target="media/image5.tiff"/><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hyperlink" Target="https://www.ebi.ac.uk/biostudies/studies/S-BSST520" TargetMode="External"/><Relationship Id="rId11" Type="http://schemas.openxmlformats.org/officeDocument/2006/relationships/image" Target="media/image4.tiff"/><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tiff"/><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tiff"/><Relationship Id="rId14" Type="http://schemas.openxmlformats.org/officeDocument/2006/relationships/image" Target="media/image7.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1341A6D-F4AC-46DA-A03E-FBB37E9E5D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TotalTime>
  <Pages>14</Pages>
  <Words>1104</Words>
  <Characters>6298</Characters>
  <Application>Microsoft Office Word</Application>
  <DocSecurity>0</DocSecurity>
  <Lines>52</Lines>
  <Paragraphs>14</Paragraphs>
  <ScaleCrop>false</ScaleCrop>
  <HeadingPairs>
    <vt:vector size="2" baseType="variant">
      <vt:variant>
        <vt:lpstr>Title</vt:lpstr>
      </vt:variant>
      <vt:variant>
        <vt:i4>1</vt:i4>
      </vt:variant>
    </vt:vector>
  </HeadingPairs>
  <TitlesOfParts>
    <vt:vector size="1" baseType="lpstr">
      <vt:lpstr/>
    </vt:vector>
  </TitlesOfParts>
  <Company>Weizmann Institute of Sceince</Company>
  <LinksUpToDate>false</LinksUpToDate>
  <CharactersWithSpaces>7388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Shirsendu Ghosh</dc:creator>
  <cp:keywords/>
  <dc:description/>
  <cp:lastModifiedBy>Shirsendu Ghosh</cp:lastModifiedBy>
  <cp:revision>8</cp:revision>
  <dcterms:created xsi:type="dcterms:W3CDTF">2020-10-01T07:21:00Z</dcterms:created>
  <dcterms:modified xsi:type="dcterms:W3CDTF">2022-09-09T21:28:00Z</dcterms:modified>
</cp:coreProperties>
</file>